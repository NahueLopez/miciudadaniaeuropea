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34527A" w:rsidRDefault="00000000">
      <w:r>
        <w:t>Home</w:t>
      </w:r>
    </w:p>
    <w:p w14:paraId="00000002" w14:textId="77777777" w:rsidR="0034527A" w:rsidRDefault="00000000">
      <w:r>
        <w:t xml:space="preserve">Colocar </w:t>
      </w:r>
      <w:sdt>
        <w:sdtPr>
          <w:tag w:val="goog_rdk_0"/>
          <w:id w:val="-149058125"/>
        </w:sdtPr>
        <w:sdtContent>
          <w:commentRangeStart w:id="0"/>
        </w:sdtContent>
      </w:sdt>
      <w:sdt>
        <w:sdtPr>
          <w:tag w:val="goog_rdk_1"/>
          <w:id w:val="1825081866"/>
        </w:sdtPr>
        <w:sdtContent>
          <w:commentRangeStart w:id="1"/>
        </w:sdtContent>
      </w:sdt>
      <w:sdt>
        <w:sdtPr>
          <w:tag w:val="goog_rdk_2"/>
          <w:id w:val="-240873028"/>
        </w:sdtPr>
        <w:sdtContent>
          <w:commentRangeStart w:id="2"/>
        </w:sdtContent>
      </w:sdt>
      <w:r>
        <w:t>nuevo</w:t>
      </w:r>
      <w:commentRangeEnd w:id="0"/>
      <w:r>
        <w:commentReference w:id="0"/>
      </w:r>
      <w:commentRangeEnd w:id="1"/>
      <w:r>
        <w:commentReference w:id="1"/>
      </w:r>
      <w:commentRangeEnd w:id="2"/>
      <w:r>
        <w:commentReference w:id="2"/>
      </w:r>
      <w:r>
        <w:t xml:space="preserve"> logo </w:t>
      </w:r>
    </w:p>
    <w:p w14:paraId="00000003" w14:textId="77777777" w:rsidR="0034527A" w:rsidRDefault="00000000">
      <w:pPr>
        <w:jc w:val="center"/>
      </w:pPr>
      <w:r>
        <w:rPr>
          <w:noProof/>
        </w:rPr>
        <w:drawing>
          <wp:inline distT="0" distB="0" distL="0" distR="0" wp14:anchorId="2BC12EDF" wp14:editId="2D2FE4D3">
            <wp:extent cx="1642435" cy="1651705"/>
            <wp:effectExtent l="0" t="0" r="0" b="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642435" cy="1651705"/>
                    </a:xfrm>
                    <a:prstGeom prst="rect">
                      <a:avLst/>
                    </a:prstGeom>
                    <a:ln/>
                  </pic:spPr>
                </pic:pic>
              </a:graphicData>
            </a:graphic>
          </wp:inline>
        </w:drawing>
      </w:r>
      <w:r>
        <w:t>-</w:t>
      </w:r>
    </w:p>
    <w:p w14:paraId="00000004" w14:textId="77777777" w:rsidR="0034527A" w:rsidRDefault="00000000">
      <w:pPr>
        <w:jc w:val="center"/>
      </w:pPr>
      <w:r>
        <w:rPr>
          <w:noProof/>
        </w:rPr>
        <w:drawing>
          <wp:inline distT="0" distB="0" distL="0" distR="0" wp14:anchorId="216A34E4" wp14:editId="027BD830">
            <wp:extent cx="5400040" cy="281813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400040" cy="2818130"/>
                    </a:xfrm>
                    <a:prstGeom prst="rect">
                      <a:avLst/>
                    </a:prstGeom>
                    <a:ln/>
                  </pic:spPr>
                </pic:pic>
              </a:graphicData>
            </a:graphic>
          </wp:inline>
        </w:drawing>
      </w:r>
    </w:p>
    <w:p w14:paraId="00000005" w14:textId="77777777" w:rsidR="0034527A" w:rsidRDefault="00000000">
      <w:pPr>
        <w:ind w:left="708" w:hanging="708"/>
        <w:jc w:val="center"/>
      </w:pPr>
      <w:r>
        <w:t xml:space="preserve">Mantener, cambiar botón Explore more 🡪 </w:t>
      </w:r>
      <w:proofErr w:type="spellStart"/>
      <w:r>
        <w:t>Contactanos</w:t>
      </w:r>
      <w:proofErr w:type="spellEnd"/>
    </w:p>
    <w:p w14:paraId="00000006" w14:textId="77777777" w:rsidR="0034527A" w:rsidRDefault="00000000">
      <w:pPr>
        <w:ind w:left="708" w:hanging="708"/>
        <w:jc w:val="center"/>
      </w:pPr>
      <w:sdt>
        <w:sdtPr>
          <w:tag w:val="goog_rdk_3"/>
          <w:id w:val="-1689437129"/>
        </w:sdtPr>
        <w:sdtContent>
          <w:commentRangeStart w:id="3"/>
        </w:sdtContent>
      </w:sdt>
      <w:r>
        <w:t xml:space="preserve"> derivar a URL de contacto</w:t>
      </w:r>
      <w:commentRangeEnd w:id="3"/>
      <w:r>
        <w:commentReference w:id="3"/>
      </w:r>
    </w:p>
    <w:p w14:paraId="00000007" w14:textId="77777777" w:rsidR="0034527A" w:rsidRDefault="00000000">
      <w:pPr>
        <w:ind w:left="708" w:hanging="708"/>
        <w:jc w:val="center"/>
      </w:pPr>
      <w:r>
        <w:t>Corregir color botón (#DCCDD4)</w:t>
      </w:r>
    </w:p>
    <w:p w14:paraId="00000008" w14:textId="77777777" w:rsidR="0034527A" w:rsidRDefault="00000000">
      <w:pPr>
        <w:jc w:val="center"/>
      </w:pPr>
      <w:r>
        <w:t>----------------------------------</w:t>
      </w:r>
    </w:p>
    <w:p w14:paraId="00000009" w14:textId="77777777" w:rsidR="0034527A" w:rsidRDefault="00000000">
      <w:pPr>
        <w:jc w:val="center"/>
      </w:pPr>
      <w:r>
        <w:rPr>
          <w:noProof/>
        </w:rPr>
        <w:drawing>
          <wp:inline distT="114300" distB="114300" distL="114300" distR="114300" wp14:anchorId="6421563E" wp14:editId="6DF67A31">
            <wp:extent cx="5399730" cy="17399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399730" cy="1739900"/>
                    </a:xfrm>
                    <a:prstGeom prst="rect">
                      <a:avLst/>
                    </a:prstGeom>
                    <a:ln/>
                  </pic:spPr>
                </pic:pic>
              </a:graphicData>
            </a:graphic>
          </wp:inline>
        </w:drawing>
      </w:r>
    </w:p>
    <w:p w14:paraId="0000000A" w14:textId="77777777" w:rsidR="0034527A" w:rsidRDefault="00000000">
      <w:pPr>
        <w:jc w:val="center"/>
      </w:pPr>
      <w:r>
        <w:t>cambiar logo, dejar slogan</w:t>
      </w:r>
    </w:p>
    <w:p w14:paraId="0000000B" w14:textId="77777777" w:rsidR="0034527A" w:rsidRDefault="0034527A">
      <w:pPr>
        <w:jc w:val="center"/>
      </w:pPr>
    </w:p>
    <w:p w14:paraId="0000000C" w14:textId="77777777" w:rsidR="0034527A" w:rsidRDefault="0034527A"/>
    <w:p w14:paraId="0000000D" w14:textId="77777777" w:rsidR="0034527A" w:rsidRDefault="00000000">
      <w:pPr>
        <w:rPr>
          <w:rFonts w:ascii="Poppins" w:eastAsia="Poppins" w:hAnsi="Poppins" w:cs="Poppins"/>
          <w:color w:val="3C4043"/>
          <w:sz w:val="26"/>
          <w:szCs w:val="26"/>
          <w:shd w:val="clear" w:color="auto" w:fill="E2CDC7"/>
        </w:rPr>
      </w:pPr>
      <w:r>
        <w:t>Cambiar este texto:</w:t>
      </w:r>
    </w:p>
    <w:p w14:paraId="0000000E" w14:textId="77777777" w:rsidR="0034527A" w:rsidRDefault="00000000">
      <w:pPr>
        <w:rPr>
          <w:rFonts w:ascii="Poppins" w:eastAsia="Poppins" w:hAnsi="Poppins" w:cs="Poppins"/>
          <w:color w:val="3C4043"/>
          <w:sz w:val="26"/>
          <w:szCs w:val="26"/>
          <w:shd w:val="clear" w:color="auto" w:fill="E2CDC7"/>
        </w:rPr>
      </w:pPr>
      <w:r>
        <w:rPr>
          <w:rFonts w:ascii="Poppins" w:eastAsia="Poppins" w:hAnsi="Poppins" w:cs="Poppins"/>
          <w:color w:val="3C4043"/>
          <w:sz w:val="26"/>
          <w:szCs w:val="26"/>
          <w:shd w:val="clear" w:color="auto" w:fill="E2CDC7"/>
        </w:rPr>
        <w:t xml:space="preserve">Soy Camila, Diseñadora y creadora de este hermoso </w:t>
      </w:r>
      <w:proofErr w:type="gramStart"/>
      <w:r>
        <w:rPr>
          <w:rFonts w:ascii="Poppins" w:eastAsia="Poppins" w:hAnsi="Poppins" w:cs="Poppins"/>
          <w:color w:val="3C4043"/>
          <w:sz w:val="26"/>
          <w:szCs w:val="26"/>
          <w:shd w:val="clear" w:color="auto" w:fill="E2CDC7"/>
        </w:rPr>
        <w:t>proyecto .</w:t>
      </w:r>
      <w:proofErr w:type="gramEnd"/>
      <w:r>
        <w:rPr>
          <w:rFonts w:ascii="Poppins" w:eastAsia="Poppins" w:hAnsi="Poppins" w:cs="Poppins"/>
          <w:color w:val="3C4043"/>
          <w:sz w:val="26"/>
          <w:szCs w:val="26"/>
          <w:shd w:val="clear" w:color="auto" w:fill="E2CDC7"/>
        </w:rPr>
        <w:t xml:space="preserve"> La vida me llevó por este camino hace más de 5 años, y descubrí lo que verdaderamente amo hacer con dedicación y pasión.</w:t>
      </w:r>
    </w:p>
    <w:p w14:paraId="0000000F" w14:textId="77777777" w:rsidR="0034527A" w:rsidRDefault="00000000">
      <w:r>
        <w:t xml:space="preserve">Por: </w:t>
      </w:r>
      <w:r>
        <w:br/>
        <w:t xml:space="preserve">Somos una Gestoría de ciudadanías que nació hace más de 5 años, motivados por nuestra pasión por descubrir culturas nuevas y viajar. Hoy somos un equipo de más de 10 personas que trabajamos todos los días con ganas y profesionalismo para cumplir el sueño de muchas personas que desean gestionar su ciudadanía europea. </w:t>
      </w:r>
    </w:p>
    <w:p w14:paraId="00000010" w14:textId="77777777" w:rsidR="0034527A" w:rsidRDefault="00000000">
      <w:pPr>
        <w:jc w:val="center"/>
      </w:pPr>
      <w:r>
        <w:t>------------------------------------------------------</w:t>
      </w:r>
    </w:p>
    <w:p w14:paraId="00000011" w14:textId="77777777" w:rsidR="0034527A" w:rsidRDefault="00000000">
      <w:pPr>
        <w:rPr>
          <w:rFonts w:ascii="Poppins" w:eastAsia="Poppins" w:hAnsi="Poppins" w:cs="Poppins"/>
          <w:color w:val="3C4043"/>
          <w:sz w:val="26"/>
          <w:szCs w:val="26"/>
          <w:shd w:val="clear" w:color="auto" w:fill="E2CDC7"/>
        </w:rPr>
      </w:pPr>
      <w:r>
        <w:rPr>
          <w:noProof/>
        </w:rPr>
        <w:drawing>
          <wp:inline distT="0" distB="0" distL="0" distR="0" wp14:anchorId="23BA8956" wp14:editId="4633727F">
            <wp:extent cx="5400040" cy="2068195"/>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400040" cy="2068195"/>
                    </a:xfrm>
                    <a:prstGeom prst="rect">
                      <a:avLst/>
                    </a:prstGeom>
                    <a:ln/>
                  </pic:spPr>
                </pic:pic>
              </a:graphicData>
            </a:graphic>
          </wp:inline>
        </w:drawing>
      </w:r>
    </w:p>
    <w:p w14:paraId="00000012" w14:textId="77777777" w:rsidR="0034527A" w:rsidRDefault="00000000">
      <w:r>
        <w:t xml:space="preserve">Mantener texto y diseño de números, que los números sean más altos, porque van más de 500 ciudadanías </w:t>
      </w:r>
      <w:sdt>
        <w:sdtPr>
          <w:tag w:val="goog_rdk_4"/>
          <w:id w:val="1416051024"/>
        </w:sdtPr>
        <w:sdtContent>
          <w:commentRangeStart w:id="4"/>
        </w:sdtContent>
      </w:sdt>
      <w:sdt>
        <w:sdtPr>
          <w:tag w:val="goog_rdk_5"/>
          <w:id w:val="-75205079"/>
        </w:sdtPr>
        <w:sdtContent>
          <w:commentRangeStart w:id="5"/>
        </w:sdtContent>
      </w:sdt>
      <w:r>
        <w:t>hechas</w:t>
      </w:r>
      <w:commentRangeEnd w:id="4"/>
      <w:r>
        <w:commentReference w:id="4"/>
      </w:r>
      <w:commentRangeEnd w:id="5"/>
      <w:r>
        <w:commentReference w:id="5"/>
      </w:r>
      <w:r>
        <w:t xml:space="preserve">. </w:t>
      </w:r>
    </w:p>
    <w:p w14:paraId="00000013" w14:textId="77777777" w:rsidR="0034527A" w:rsidRDefault="00000000">
      <w:r>
        <w:t xml:space="preserve">Cambiar imagen por: </w:t>
      </w:r>
    </w:p>
    <w:p w14:paraId="00000014" w14:textId="77777777" w:rsidR="0034527A" w:rsidRDefault="00000000">
      <w:pPr>
        <w:rPr>
          <w:highlight w:val="yellow"/>
        </w:rPr>
      </w:pPr>
      <w:r>
        <w:rPr>
          <w:highlight w:val="yellow"/>
        </w:rPr>
        <w:t>(falta definir)</w:t>
      </w:r>
    </w:p>
    <w:p w14:paraId="00000015" w14:textId="77777777" w:rsidR="0034527A" w:rsidRDefault="00000000">
      <w:r>
        <w:t>—--------------------------------------------------------------------------------------------------------------</w:t>
      </w:r>
    </w:p>
    <w:p w14:paraId="00000016" w14:textId="77777777" w:rsidR="0034527A" w:rsidRDefault="0034527A">
      <w:pPr>
        <w:rPr>
          <w:highlight w:val="yellow"/>
        </w:rPr>
      </w:pPr>
    </w:p>
    <w:p w14:paraId="00000017" w14:textId="77777777" w:rsidR="0034527A" w:rsidRDefault="00000000">
      <w:pPr>
        <w:pBdr>
          <w:bottom w:val="single" w:sz="6" w:space="1" w:color="000000"/>
        </w:pBdr>
        <w:rPr>
          <w:highlight w:val="yellow"/>
        </w:rPr>
      </w:pPr>
      <w:r>
        <w:rPr>
          <w:highlight w:val="yellow"/>
        </w:rPr>
        <w:t xml:space="preserve">cambiar fotos (falta definir) y agregar </w:t>
      </w:r>
      <w:proofErr w:type="spellStart"/>
      <w:r>
        <w:rPr>
          <w:highlight w:val="yellow"/>
        </w:rPr>
        <w:t>info</w:t>
      </w:r>
      <w:proofErr w:type="spellEnd"/>
      <w:r>
        <w:rPr>
          <w:highlight w:val="yellow"/>
        </w:rPr>
        <w:t xml:space="preserve"> en cada link - SACAR ESPECIALIZACIÓN:</w:t>
      </w:r>
    </w:p>
    <w:p w14:paraId="00000018" w14:textId="77777777" w:rsidR="0034527A" w:rsidRDefault="00000000">
      <w:pPr>
        <w:pBdr>
          <w:bottom w:val="single" w:sz="6" w:space="1" w:color="000000"/>
        </w:pBdr>
      </w:pPr>
      <w:r>
        <w:rPr>
          <w:noProof/>
        </w:rPr>
        <w:drawing>
          <wp:inline distT="0" distB="0" distL="0" distR="0" wp14:anchorId="3EBC4C33" wp14:editId="58C4271A">
            <wp:extent cx="5399730" cy="18415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399730" cy="1841500"/>
                    </a:xfrm>
                    <a:prstGeom prst="rect">
                      <a:avLst/>
                    </a:prstGeom>
                    <a:ln/>
                  </pic:spPr>
                </pic:pic>
              </a:graphicData>
            </a:graphic>
          </wp:inline>
        </w:drawing>
      </w:r>
    </w:p>
    <w:p w14:paraId="00000019" w14:textId="77777777" w:rsidR="0034527A" w:rsidRDefault="00000000">
      <w:pPr>
        <w:pBdr>
          <w:bottom w:val="single" w:sz="6" w:space="1" w:color="000000"/>
        </w:pBdr>
      </w:pPr>
      <w:r>
        <w:lastRenderedPageBreak/>
        <w:t xml:space="preserve">NUESTRO VALOR AGREGADO: </w:t>
      </w:r>
    </w:p>
    <w:p w14:paraId="0000001A" w14:textId="77777777" w:rsidR="0034527A" w:rsidRDefault="00000000">
      <w:pPr>
        <w:pBdr>
          <w:bottom w:val="single" w:sz="6" w:space="1" w:color="000000"/>
        </w:pBdr>
      </w:pPr>
      <w:r>
        <w:t>Lo que más nos interesa es TU historia. Nadie sabe más la historia de una familia, que los propios integrantes que la han vivido.</w:t>
      </w:r>
    </w:p>
    <w:p w14:paraId="0000001B" w14:textId="77777777" w:rsidR="0034527A" w:rsidRDefault="00000000">
      <w:pPr>
        <w:pBdr>
          <w:bottom w:val="single" w:sz="6" w:space="1" w:color="000000"/>
        </w:pBdr>
      </w:pPr>
      <w:r>
        <w:t xml:space="preserve">Vos </w:t>
      </w:r>
      <w:proofErr w:type="spellStart"/>
      <w:r>
        <w:t>contanos</w:t>
      </w:r>
      <w:proofErr w:type="spellEnd"/>
      <w:r>
        <w:t xml:space="preserve"> la tuya, de los papeles nos encargamos nosotros</w:t>
      </w:r>
    </w:p>
    <w:p w14:paraId="0000001C" w14:textId="77777777" w:rsidR="0034527A" w:rsidRDefault="00000000">
      <w:pPr>
        <w:pBdr>
          <w:bottom w:val="single" w:sz="6" w:space="1" w:color="000000"/>
        </w:pBdr>
      </w:pPr>
      <w:r>
        <w:t xml:space="preserve">Tomamos solamente casos que analizamos previamente sabiendo que vamos a poder llevar a cabo el armado del expediente. </w:t>
      </w:r>
    </w:p>
    <w:p w14:paraId="0000001D" w14:textId="77777777" w:rsidR="0034527A" w:rsidRDefault="0034527A">
      <w:pPr>
        <w:pBdr>
          <w:bottom w:val="single" w:sz="6" w:space="1" w:color="000000"/>
        </w:pBdr>
      </w:pPr>
    </w:p>
    <w:p w14:paraId="0000001E" w14:textId="77777777" w:rsidR="0034527A" w:rsidRDefault="00000000">
      <w:pPr>
        <w:pBdr>
          <w:bottom w:val="single" w:sz="6" w:space="1" w:color="000000"/>
        </w:pBdr>
      </w:pPr>
      <w:r>
        <w:t xml:space="preserve">INVESTIGACIÓN GENEALÓGICA </w:t>
      </w:r>
    </w:p>
    <w:p w14:paraId="0000001F" w14:textId="77777777" w:rsidR="0034527A" w:rsidRDefault="00000000">
      <w:pPr>
        <w:pBdr>
          <w:bottom w:val="single" w:sz="6" w:space="1" w:color="000000"/>
        </w:pBdr>
      </w:pPr>
      <w:r>
        <w:t>En caso de que falte información, se puede iniciar una investigación genealógica, para lograr recabar la mayor cantidad de datos posibles a fin de poder darle curso al armado del expediente.</w:t>
      </w:r>
    </w:p>
    <w:p w14:paraId="00000020" w14:textId="77777777" w:rsidR="0034527A" w:rsidRDefault="0034527A">
      <w:pPr>
        <w:pBdr>
          <w:bottom w:val="single" w:sz="6" w:space="1" w:color="000000"/>
        </w:pBdr>
      </w:pPr>
    </w:p>
    <w:p w14:paraId="00000021" w14:textId="77777777" w:rsidR="0034527A" w:rsidRDefault="00000000">
      <w:pPr>
        <w:pBdr>
          <w:bottom w:val="single" w:sz="6" w:space="1" w:color="000000"/>
        </w:pBdr>
      </w:pPr>
      <w:r>
        <w:t>—-------------------------------------------------------------------------------------------------------------------------</w:t>
      </w:r>
    </w:p>
    <w:p w14:paraId="00000022" w14:textId="77777777" w:rsidR="0034527A" w:rsidRDefault="0034527A">
      <w:pPr>
        <w:pBdr>
          <w:bottom w:val="single" w:sz="6" w:space="1" w:color="000000"/>
        </w:pBdr>
      </w:pPr>
    </w:p>
    <w:p w14:paraId="00000023" w14:textId="77777777" w:rsidR="0034527A" w:rsidRDefault="00000000">
      <w:pPr>
        <w:pBdr>
          <w:bottom w:val="single" w:sz="6" w:space="1" w:color="000000"/>
        </w:pBdr>
      </w:pPr>
      <w:r>
        <w:rPr>
          <w:noProof/>
        </w:rPr>
        <w:drawing>
          <wp:inline distT="0" distB="0" distL="0" distR="0" wp14:anchorId="781D03D5" wp14:editId="0C28F818">
            <wp:extent cx="5399730" cy="30861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399730" cy="3086100"/>
                    </a:xfrm>
                    <a:prstGeom prst="rect">
                      <a:avLst/>
                    </a:prstGeom>
                    <a:ln/>
                  </pic:spPr>
                </pic:pic>
              </a:graphicData>
            </a:graphic>
          </wp:inline>
        </w:drawing>
      </w:r>
    </w:p>
    <w:p w14:paraId="00000024" w14:textId="77777777" w:rsidR="0034527A" w:rsidRDefault="0034527A">
      <w:pPr>
        <w:pBdr>
          <w:bottom w:val="single" w:sz="6" w:space="1" w:color="000000"/>
        </w:pBdr>
      </w:pPr>
    </w:p>
    <w:p w14:paraId="00000025" w14:textId="77777777" w:rsidR="0034527A" w:rsidRDefault="00000000">
      <w:pPr>
        <w:pBdr>
          <w:bottom w:val="single" w:sz="6" w:space="1" w:color="000000"/>
        </w:pBdr>
      </w:pPr>
      <w:r>
        <w:t xml:space="preserve">Corregir porqué 🡪 por qué </w:t>
      </w:r>
    </w:p>
    <w:p w14:paraId="00000026" w14:textId="77777777" w:rsidR="0034527A" w:rsidRDefault="00000000">
      <w:pPr>
        <w:pBdr>
          <w:bottom w:val="single" w:sz="6" w:space="1" w:color="000000"/>
        </w:pBdr>
      </w:pPr>
      <w:r>
        <w:t xml:space="preserve">El botón comunícate -- &gt; </w:t>
      </w:r>
      <w:proofErr w:type="spellStart"/>
      <w:r>
        <w:t>contactanos</w:t>
      </w:r>
      <w:proofErr w:type="spellEnd"/>
    </w:p>
    <w:p w14:paraId="00000027" w14:textId="77777777" w:rsidR="0034527A" w:rsidRDefault="00000000">
      <w:pPr>
        <w:pBdr>
          <w:bottom w:val="single" w:sz="6" w:space="1" w:color="000000"/>
        </w:pBdr>
      </w:pPr>
      <w:r>
        <w:t xml:space="preserve">y derivar al link </w:t>
      </w:r>
      <w:proofErr w:type="gramStart"/>
      <w:r>
        <w:t>de  contacto</w:t>
      </w:r>
      <w:proofErr w:type="gramEnd"/>
      <w:r>
        <w:t>, cambiar color (#DCCDD4)</w:t>
      </w:r>
    </w:p>
    <w:p w14:paraId="00000028" w14:textId="77777777" w:rsidR="0034527A" w:rsidRDefault="0034527A">
      <w:pPr>
        <w:pBdr>
          <w:bottom w:val="single" w:sz="6" w:space="1" w:color="000000"/>
        </w:pBdr>
      </w:pPr>
    </w:p>
    <w:p w14:paraId="00000029" w14:textId="77777777" w:rsidR="0034527A" w:rsidRDefault="0034527A"/>
    <w:p w14:paraId="0000002A" w14:textId="77777777" w:rsidR="0034527A" w:rsidRDefault="0034527A"/>
    <w:p w14:paraId="0000002B" w14:textId="77777777" w:rsidR="0034527A" w:rsidRDefault="00000000">
      <w:proofErr w:type="gramStart"/>
      <w:r>
        <w:lastRenderedPageBreak/>
        <w:t xml:space="preserve">Podemos que cada </w:t>
      </w:r>
      <w:proofErr w:type="spellStart"/>
      <w:r>
        <w:t>click</w:t>
      </w:r>
      <w:proofErr w:type="spellEnd"/>
      <w:r>
        <w:t xml:space="preserve"> derive a otra URL?</w:t>
      </w:r>
      <w:proofErr w:type="gramEnd"/>
      <w:r>
        <w:t xml:space="preserve"> Y cambiar </w:t>
      </w:r>
      <w:sdt>
        <w:sdtPr>
          <w:tag w:val="goog_rdk_6"/>
          <w:id w:val="1383593218"/>
        </w:sdtPr>
        <w:sdtContent>
          <w:commentRangeStart w:id="6"/>
        </w:sdtContent>
      </w:sdt>
      <w:sdt>
        <w:sdtPr>
          <w:tag w:val="goog_rdk_7"/>
          <w:id w:val="-1033421118"/>
        </w:sdtPr>
        <w:sdtContent>
          <w:commentRangeStart w:id="7"/>
        </w:sdtContent>
      </w:sdt>
      <w:sdt>
        <w:sdtPr>
          <w:tag w:val="goog_rdk_8"/>
          <w:id w:val="-281344557"/>
        </w:sdtPr>
        <w:sdtContent>
          <w:commentRangeStart w:id="8"/>
        </w:sdtContent>
      </w:sdt>
      <w:sdt>
        <w:sdtPr>
          <w:tag w:val="goog_rdk_9"/>
          <w:id w:val="-1383321279"/>
        </w:sdtPr>
        <w:sdtContent>
          <w:commentRangeStart w:id="9"/>
        </w:sdtContent>
      </w:sdt>
      <w:sdt>
        <w:sdtPr>
          <w:tag w:val="goog_rdk_10"/>
          <w:id w:val="-677423057"/>
        </w:sdtPr>
        <w:sdtContent>
          <w:commentRangeStart w:id="10"/>
        </w:sdtContent>
      </w:sdt>
      <w:sdt>
        <w:sdtPr>
          <w:tag w:val="goog_rdk_11"/>
          <w:id w:val="1557895631"/>
        </w:sdtPr>
        <w:sdtContent>
          <w:commentRangeStart w:id="11"/>
        </w:sdtContent>
      </w:sdt>
      <w:r>
        <w:t>las</w:t>
      </w:r>
      <w:commentRangeEnd w:id="6"/>
      <w:r>
        <w:commentReference w:id="6"/>
      </w:r>
      <w:commentRangeEnd w:id="7"/>
      <w:r>
        <w:commentReference w:id="7"/>
      </w:r>
      <w:commentRangeEnd w:id="8"/>
      <w:r>
        <w:commentReference w:id="8"/>
      </w:r>
      <w:commentRangeEnd w:id="9"/>
      <w:r>
        <w:commentReference w:id="9"/>
      </w:r>
      <w:commentRangeEnd w:id="10"/>
      <w:r>
        <w:commentReference w:id="10"/>
      </w:r>
      <w:commentRangeEnd w:id="11"/>
      <w:r>
        <w:commentReference w:id="11"/>
      </w:r>
      <w:r>
        <w:t xml:space="preserve"> fotos </w:t>
      </w:r>
      <w:r>
        <w:rPr>
          <w:highlight w:val="yellow"/>
        </w:rPr>
        <w:t>(falta definir)</w:t>
      </w:r>
    </w:p>
    <w:p w14:paraId="0000002C" w14:textId="77777777" w:rsidR="0034527A" w:rsidRDefault="00000000">
      <w:r>
        <w:rPr>
          <w:noProof/>
        </w:rPr>
        <w:drawing>
          <wp:inline distT="0" distB="0" distL="0" distR="0" wp14:anchorId="1AC271FC" wp14:editId="309B8C0B">
            <wp:extent cx="5399730" cy="18288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399730" cy="1828800"/>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5A583E03" wp14:editId="064FE5E4">
                <wp:simplePos x="0" y="0"/>
                <wp:positionH relativeFrom="column">
                  <wp:posOffset>2120900</wp:posOffset>
                </wp:positionH>
                <wp:positionV relativeFrom="paragraph">
                  <wp:posOffset>330200</wp:posOffset>
                </wp:positionV>
                <wp:extent cx="495300" cy="457200"/>
                <wp:effectExtent l="0" t="0" r="0" b="0"/>
                <wp:wrapNone/>
                <wp:docPr id="2" name="Diagrama de flujo: conector 2"/>
                <wp:cNvGraphicFramePr/>
                <a:graphic xmlns:a="http://schemas.openxmlformats.org/drawingml/2006/main">
                  <a:graphicData uri="http://schemas.microsoft.com/office/word/2010/wordprocessingShape">
                    <wps:wsp>
                      <wps:cNvSpPr/>
                      <wps:spPr>
                        <a:xfrm>
                          <a:off x="5104700" y="3557750"/>
                          <a:ext cx="482600" cy="444500"/>
                        </a:xfrm>
                        <a:prstGeom prst="flowChartConnector">
                          <a:avLst/>
                        </a:prstGeom>
                        <a:solidFill>
                          <a:schemeClr val="accent1"/>
                        </a:solidFill>
                        <a:ln w="12700" cap="flat" cmpd="sng">
                          <a:solidFill>
                            <a:srgbClr val="1C3052"/>
                          </a:solidFill>
                          <a:prstDash val="solid"/>
                          <a:miter lim="800000"/>
                          <a:headEnd type="none" w="sm" len="sm"/>
                          <a:tailEnd type="none" w="sm" len="sm"/>
                        </a:ln>
                      </wps:spPr>
                      <wps:txbx>
                        <w:txbxContent>
                          <w:p w14:paraId="65368E01" w14:textId="77777777" w:rsidR="0034527A" w:rsidRDefault="00000000">
                            <w:pPr>
                              <w:spacing w:line="258" w:lineRule="auto"/>
                              <w:jc w:val="center"/>
                              <w:textDirection w:val="btLr"/>
                            </w:pPr>
                            <w:r>
                              <w:rPr>
                                <w:color w:val="000000"/>
                              </w:rPr>
                              <w:t>2</w:t>
                            </w:r>
                          </w:p>
                        </w:txbxContent>
                      </wps:txbx>
                      <wps:bodyPr spcFirstLastPara="1" wrap="square" lIns="91425" tIns="45700" rIns="91425" bIns="45700" anchor="ctr" anchorCtr="0">
                        <a:noAutofit/>
                      </wps:bodyPr>
                    </wps:wsp>
                  </a:graphicData>
                </a:graphic>
              </wp:anchor>
            </w:drawing>
          </mc:Choice>
          <mc:Fallback>
            <w:pict>
              <v:shapetype w14:anchorId="5A583E03"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2" o:spid="_x0000_s1026" type="#_x0000_t120" style="position:absolute;margin-left:167pt;margin-top:26pt;width:39pt;height:3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" fillcolor="#4f81bd [3204]" strokecolor="#1c3052" strokeweight="1pt">
                <v:stroke startarrowwidth="narrow" startarrowlength="short" endarrowwidth="narrow" endarrowlength="short" joinstyle="miter"/>
                <v:textbox inset="2.53958mm,1.2694mm,2.53958mm,1.2694mm">
                  <w:txbxContent>
                    <w:p w14:paraId="65368E01" w14:textId="77777777" w:rsidR="0034527A" w:rsidRDefault="00000000">
                      <w:pPr>
                        <w:spacing w:line="258" w:lineRule="auto"/>
                        <w:jc w:val="center"/>
                        <w:textDirection w:val="btLr"/>
                      </w:pPr>
                      <w:r>
                        <w:rPr>
                          <w:color w:val="000000"/>
                        </w:rPr>
                        <w:t>2</w:t>
                      </w:r>
                    </w:p>
                  </w:txbxContent>
                </v:textbox>
              </v:shape>
            </w:pict>
          </mc:Fallback>
        </mc:AlternateContent>
      </w:r>
      <w:r>
        <w:rPr>
          <w:noProof/>
        </w:rPr>
        <mc:AlternateContent>
          <mc:Choice Requires="wps">
            <w:drawing>
              <wp:anchor distT="0" distB="0" distL="114300" distR="114300" simplePos="0" relativeHeight="251659264" behindDoc="0" locked="0" layoutInCell="1" hidden="0" allowOverlap="1" wp14:anchorId="4233056A" wp14:editId="3A638614">
                <wp:simplePos x="0" y="0"/>
                <wp:positionH relativeFrom="column">
                  <wp:posOffset>3467100</wp:posOffset>
                </wp:positionH>
                <wp:positionV relativeFrom="paragraph">
                  <wp:posOffset>419100</wp:posOffset>
                </wp:positionV>
                <wp:extent cx="495300" cy="457200"/>
                <wp:effectExtent l="0" t="0" r="0" b="0"/>
                <wp:wrapNone/>
                <wp:docPr id="4" name="Diagrama de flujo: conector 4"/>
                <wp:cNvGraphicFramePr/>
                <a:graphic xmlns:a="http://schemas.openxmlformats.org/drawingml/2006/main">
                  <a:graphicData uri="http://schemas.microsoft.com/office/word/2010/wordprocessingShape">
                    <wps:wsp>
                      <wps:cNvSpPr/>
                      <wps:spPr>
                        <a:xfrm>
                          <a:off x="5104700" y="3557750"/>
                          <a:ext cx="482600" cy="444500"/>
                        </a:xfrm>
                        <a:prstGeom prst="flowChartConnector">
                          <a:avLst/>
                        </a:prstGeom>
                        <a:solidFill>
                          <a:schemeClr val="accent1"/>
                        </a:solidFill>
                        <a:ln w="12700" cap="flat" cmpd="sng">
                          <a:solidFill>
                            <a:srgbClr val="1C3052"/>
                          </a:solidFill>
                          <a:prstDash val="solid"/>
                          <a:miter lim="800000"/>
                          <a:headEnd type="none" w="sm" len="sm"/>
                          <a:tailEnd type="none" w="sm" len="sm"/>
                        </a:ln>
                      </wps:spPr>
                      <wps:txbx>
                        <w:txbxContent>
                          <w:p w14:paraId="6E17130A" w14:textId="77777777" w:rsidR="0034527A" w:rsidRDefault="00000000">
                            <w:pPr>
                              <w:spacing w:line="258" w:lineRule="auto"/>
                              <w:jc w:val="center"/>
                              <w:textDirection w:val="btLr"/>
                            </w:pPr>
                            <w:r>
                              <w:rPr>
                                <w:color w:val="000000"/>
                              </w:rPr>
                              <w:t>3</w:t>
                            </w:r>
                          </w:p>
                        </w:txbxContent>
                      </wps:txbx>
                      <wps:bodyPr spcFirstLastPara="1" wrap="square" lIns="91425" tIns="45700" rIns="91425" bIns="45700" anchor="ctr" anchorCtr="0">
                        <a:noAutofit/>
                      </wps:bodyPr>
                    </wps:wsp>
                  </a:graphicData>
                </a:graphic>
              </wp:anchor>
            </w:drawing>
          </mc:Choice>
          <mc:Fallback>
            <w:pict>
              <v:shape w14:anchorId="4233056A" id="Diagrama de flujo: conector 4" o:spid="_x0000_s1027" type="#_x0000_t120" style="position:absolute;margin-left:273pt;margin-top:33pt;width:39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" fillcolor="#4f81bd [3204]" strokecolor="#1c3052" strokeweight="1pt">
                <v:stroke startarrowwidth="narrow" startarrowlength="short" endarrowwidth="narrow" endarrowlength="short" joinstyle="miter"/>
                <v:textbox inset="2.53958mm,1.2694mm,2.53958mm,1.2694mm">
                  <w:txbxContent>
                    <w:p w14:paraId="6E17130A" w14:textId="77777777" w:rsidR="0034527A" w:rsidRDefault="00000000">
                      <w:pPr>
                        <w:spacing w:line="258" w:lineRule="auto"/>
                        <w:jc w:val="center"/>
                        <w:textDirection w:val="btLr"/>
                      </w:pPr>
                      <w:r>
                        <w:rPr>
                          <w:color w:val="000000"/>
                        </w:rPr>
                        <w:t>3</w:t>
                      </w:r>
                    </w:p>
                  </w:txbxContent>
                </v:textbox>
              </v:shape>
            </w:pict>
          </mc:Fallback>
        </mc:AlternateContent>
      </w:r>
      <w:r>
        <w:rPr>
          <w:noProof/>
        </w:rPr>
        <mc:AlternateContent>
          <mc:Choice Requires="wps">
            <w:drawing>
              <wp:anchor distT="0" distB="0" distL="114300" distR="114300" simplePos="0" relativeHeight="251660288" behindDoc="0" locked="0" layoutInCell="1" hidden="0" allowOverlap="1" wp14:anchorId="171B8D8D" wp14:editId="17121D5C">
                <wp:simplePos x="0" y="0"/>
                <wp:positionH relativeFrom="column">
                  <wp:posOffset>457200</wp:posOffset>
                </wp:positionH>
                <wp:positionV relativeFrom="paragraph">
                  <wp:posOffset>292100</wp:posOffset>
                </wp:positionV>
                <wp:extent cx="495300" cy="457200"/>
                <wp:effectExtent l="0" t="0" r="0" b="0"/>
                <wp:wrapNone/>
                <wp:docPr id="1" name="Diagrama de flujo: conector 1"/>
                <wp:cNvGraphicFramePr/>
                <a:graphic xmlns:a="http://schemas.openxmlformats.org/drawingml/2006/main">
                  <a:graphicData uri="http://schemas.microsoft.com/office/word/2010/wordprocessingShape">
                    <wps:wsp>
                      <wps:cNvSpPr/>
                      <wps:spPr>
                        <a:xfrm>
                          <a:off x="5104700" y="3557750"/>
                          <a:ext cx="482600" cy="444500"/>
                        </a:xfrm>
                        <a:prstGeom prst="flowChartConnector">
                          <a:avLst/>
                        </a:prstGeom>
                        <a:solidFill>
                          <a:schemeClr val="accent1"/>
                        </a:solidFill>
                        <a:ln w="12700" cap="flat" cmpd="sng">
                          <a:solidFill>
                            <a:srgbClr val="1C3052"/>
                          </a:solidFill>
                          <a:prstDash val="solid"/>
                          <a:miter lim="800000"/>
                          <a:headEnd type="none" w="sm" len="sm"/>
                          <a:tailEnd type="none" w="sm" len="sm"/>
                        </a:ln>
                      </wps:spPr>
                      <wps:txbx>
                        <w:txbxContent>
                          <w:p w14:paraId="3FC9132D" w14:textId="77777777" w:rsidR="0034527A" w:rsidRDefault="00000000">
                            <w:pPr>
                              <w:spacing w:line="258" w:lineRule="auto"/>
                              <w:jc w:val="center"/>
                              <w:textDirection w:val="btLr"/>
                            </w:pPr>
                            <w:r>
                              <w:rPr>
                                <w:color w:val="000000"/>
                              </w:rPr>
                              <w:t>1</w:t>
                            </w:r>
                          </w:p>
                        </w:txbxContent>
                      </wps:txbx>
                      <wps:bodyPr spcFirstLastPara="1" wrap="square" lIns="91425" tIns="45700" rIns="91425" bIns="45700" anchor="ctr" anchorCtr="0">
                        <a:noAutofit/>
                      </wps:bodyPr>
                    </wps:wsp>
                  </a:graphicData>
                </a:graphic>
              </wp:anchor>
            </w:drawing>
          </mc:Choice>
          <mc:Fallback>
            <w:pict>
              <v:shape w14:anchorId="171B8D8D" id="Diagrama de flujo: conector 1" o:spid="_x0000_s1028" type="#_x0000_t120" style="position:absolute;margin-left:36pt;margin-top:23pt;width:39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" fillcolor="#4f81bd [3204]" strokecolor="#1c3052" strokeweight="1pt">
                <v:stroke startarrowwidth="narrow" startarrowlength="short" endarrowwidth="narrow" endarrowlength="short" joinstyle="miter"/>
                <v:textbox inset="2.53958mm,1.2694mm,2.53958mm,1.2694mm">
                  <w:txbxContent>
                    <w:p w14:paraId="3FC9132D" w14:textId="77777777" w:rsidR="0034527A" w:rsidRDefault="00000000">
                      <w:pPr>
                        <w:spacing w:line="258" w:lineRule="auto"/>
                        <w:jc w:val="center"/>
                        <w:textDirection w:val="btLr"/>
                      </w:pPr>
                      <w:r>
                        <w:rPr>
                          <w:color w:val="000000"/>
                        </w:rPr>
                        <w:t>1</w:t>
                      </w:r>
                    </w:p>
                  </w:txbxContent>
                </v:textbox>
              </v:shape>
            </w:pict>
          </mc:Fallback>
        </mc:AlternateContent>
      </w:r>
      <w:r>
        <w:rPr>
          <w:noProof/>
        </w:rPr>
        <mc:AlternateContent>
          <mc:Choice Requires="wps">
            <w:drawing>
              <wp:anchor distT="0" distB="0" distL="114300" distR="114300" simplePos="0" relativeHeight="251661312" behindDoc="0" locked="0" layoutInCell="1" hidden="0" allowOverlap="1" wp14:anchorId="2CFD22AC" wp14:editId="0627E892">
                <wp:simplePos x="0" y="0"/>
                <wp:positionH relativeFrom="column">
                  <wp:posOffset>4076700</wp:posOffset>
                </wp:positionH>
                <wp:positionV relativeFrom="paragraph">
                  <wp:posOffset>508000</wp:posOffset>
                </wp:positionV>
                <wp:extent cx="495300" cy="457200"/>
                <wp:effectExtent l="0" t="0" r="0" b="0"/>
                <wp:wrapNone/>
                <wp:docPr id="3" name="Diagrama de flujo: conector 3"/>
                <wp:cNvGraphicFramePr/>
                <a:graphic xmlns:a="http://schemas.openxmlformats.org/drawingml/2006/main">
                  <a:graphicData uri="http://schemas.microsoft.com/office/word/2010/wordprocessingShape">
                    <wps:wsp>
                      <wps:cNvSpPr/>
                      <wps:spPr>
                        <a:xfrm>
                          <a:off x="5104700" y="3557750"/>
                          <a:ext cx="482600" cy="444500"/>
                        </a:xfrm>
                        <a:prstGeom prst="flowChartConnector">
                          <a:avLst/>
                        </a:prstGeom>
                        <a:solidFill>
                          <a:schemeClr val="accent1"/>
                        </a:solidFill>
                        <a:ln w="12700" cap="flat" cmpd="sng">
                          <a:solidFill>
                            <a:srgbClr val="1C3052"/>
                          </a:solidFill>
                          <a:prstDash val="solid"/>
                          <a:miter lim="800000"/>
                          <a:headEnd type="none" w="sm" len="sm"/>
                          <a:tailEnd type="none" w="sm" len="sm"/>
                        </a:ln>
                      </wps:spPr>
                      <wps:txbx>
                        <w:txbxContent>
                          <w:p w14:paraId="64CDC947" w14:textId="77777777" w:rsidR="0034527A" w:rsidRDefault="00000000">
                            <w:pPr>
                              <w:spacing w:line="258" w:lineRule="auto"/>
                              <w:jc w:val="center"/>
                              <w:textDirection w:val="btLr"/>
                            </w:pPr>
                            <w:r>
                              <w:rPr>
                                <w:color w:val="000000"/>
                              </w:rPr>
                              <w:t>4</w:t>
                            </w:r>
                          </w:p>
                        </w:txbxContent>
                      </wps:txbx>
                      <wps:bodyPr spcFirstLastPara="1" wrap="square" lIns="91425" tIns="45700" rIns="91425" bIns="45700" anchor="ctr" anchorCtr="0">
                        <a:noAutofit/>
                      </wps:bodyPr>
                    </wps:wsp>
                  </a:graphicData>
                </a:graphic>
              </wp:anchor>
            </w:drawing>
          </mc:Choice>
          <mc:Fallback>
            <w:pict>
              <v:shape w14:anchorId="2CFD22AC" id="Diagrama de flujo: conector 3" o:spid="_x0000_s1029" type="#_x0000_t120" style="position:absolute;margin-left:321pt;margin-top:40pt;width:39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" fillcolor="#4f81bd [3204]" strokecolor="#1c3052" strokeweight="1pt">
                <v:stroke startarrowwidth="narrow" startarrowlength="short" endarrowwidth="narrow" endarrowlength="short" joinstyle="miter"/>
                <v:textbox inset="2.53958mm,1.2694mm,2.53958mm,1.2694mm">
                  <w:txbxContent>
                    <w:p w14:paraId="64CDC947" w14:textId="77777777" w:rsidR="0034527A" w:rsidRDefault="00000000">
                      <w:pPr>
                        <w:spacing w:line="258" w:lineRule="auto"/>
                        <w:jc w:val="center"/>
                        <w:textDirection w:val="btLr"/>
                      </w:pPr>
                      <w:r>
                        <w:rPr>
                          <w:color w:val="000000"/>
                        </w:rPr>
                        <w:t>4</w:t>
                      </w:r>
                    </w:p>
                  </w:txbxContent>
                </v:textbox>
              </v:shape>
            </w:pict>
          </mc:Fallback>
        </mc:AlternateContent>
      </w:r>
    </w:p>
    <w:p w14:paraId="0000002D" w14:textId="77777777" w:rsidR="0034527A" w:rsidRDefault="0034527A">
      <w:pPr>
        <w:ind w:left="720"/>
      </w:pPr>
    </w:p>
    <w:p w14:paraId="0000002E" w14:textId="77777777" w:rsidR="0034527A" w:rsidRDefault="00000000">
      <w:pPr>
        <w:numPr>
          <w:ilvl w:val="0"/>
          <w:numId w:val="2"/>
        </w:numPr>
      </w:pPr>
      <w:r>
        <w:t>Derivar a una URL que Contenga imagen</w:t>
      </w:r>
      <w:r>
        <w:rPr>
          <w:highlight w:val="yellow"/>
        </w:rPr>
        <w:t xml:space="preserve"> (falta definir) </w:t>
      </w:r>
      <w:r>
        <w:t xml:space="preserve">y </w:t>
      </w:r>
      <w:proofErr w:type="gramStart"/>
      <w:r>
        <w:t>diga :</w:t>
      </w:r>
      <w:proofErr w:type="gramEnd"/>
    </w:p>
    <w:p w14:paraId="0000002F" w14:textId="77777777" w:rsidR="0034527A" w:rsidRDefault="00000000">
      <w:pPr>
        <w:spacing w:after="0" w:line="240" w:lineRule="auto"/>
        <w:rPr>
          <w:highlight w:val="white"/>
        </w:rPr>
      </w:pPr>
      <w:r>
        <w:rPr>
          <w:highlight w:val="white"/>
        </w:rPr>
        <w:t>Si bien lo más común es tramitar la ciudadanía italiana o la española, también podemos ayudarte en caso de que tu ascendencia sea de otro país de Europa</w:t>
      </w:r>
    </w:p>
    <w:p w14:paraId="00000030" w14:textId="77777777" w:rsidR="0034527A" w:rsidRDefault="00000000">
      <w:pPr>
        <w:rPr>
          <w:highlight w:val="white"/>
        </w:rPr>
      </w:pPr>
      <w:r>
        <w:rPr>
          <w:highlight w:val="white"/>
        </w:rPr>
        <w:t xml:space="preserve">Solo </w:t>
      </w:r>
      <w:proofErr w:type="spellStart"/>
      <w:r>
        <w:rPr>
          <w:highlight w:val="white"/>
        </w:rPr>
        <w:t>tenés</w:t>
      </w:r>
      <w:proofErr w:type="spellEnd"/>
      <w:r>
        <w:rPr>
          <w:highlight w:val="white"/>
        </w:rPr>
        <w:t xml:space="preserve"> que contactarnos y te indicamos el paso a paso según las leyes de cada país.</w:t>
      </w:r>
    </w:p>
    <w:p w14:paraId="00000031" w14:textId="77777777" w:rsidR="0034527A" w:rsidRDefault="00000000">
      <w:r>
        <w:t xml:space="preserve">Hemos realizado carpetas de reconstrucción familiar para futuros ciudadanos españoles, italianos, portugueses descendientes de judíos </w:t>
      </w:r>
      <w:proofErr w:type="spellStart"/>
      <w:r>
        <w:t>sefaríes</w:t>
      </w:r>
      <w:proofErr w:type="spellEnd"/>
      <w:r>
        <w:t xml:space="preserve">, croatas, portugueses, alemanes, etc. </w:t>
      </w:r>
    </w:p>
    <w:p w14:paraId="00000032" w14:textId="77777777" w:rsidR="0034527A" w:rsidRDefault="00000000">
      <w:r>
        <w:t>Ayudamos a más de 200 familias a conseguir su ciudadanía, algunas contaban con casi el 100% de los documentos y otras, hicimos un fuerte trabajo de investigación para conseguir los que estaban en falta. Hoy más de 500 personas tienen su ciudadanía europea gracias al excelente trabajo, dedicación y esfuerzo de nuestro equipo.</w:t>
      </w:r>
    </w:p>
    <w:p w14:paraId="00000033" w14:textId="77777777" w:rsidR="0034527A" w:rsidRDefault="00000000">
      <w:proofErr w:type="spellStart"/>
      <w:r>
        <w:t>Contanos</w:t>
      </w:r>
      <w:proofErr w:type="spellEnd"/>
      <w:r>
        <w:t xml:space="preserve"> tu historia, de los papeles nos ocupamos nosotros</w:t>
      </w:r>
    </w:p>
    <w:p w14:paraId="00000034" w14:textId="77777777" w:rsidR="0034527A" w:rsidRDefault="00000000">
      <w:proofErr w:type="gramStart"/>
      <w:r>
        <w:rPr>
          <w:highlight w:val="yellow"/>
        </w:rPr>
        <w:t xml:space="preserve">Se puede agregar </w:t>
      </w:r>
      <w:proofErr w:type="spellStart"/>
      <w:r>
        <w:rPr>
          <w:highlight w:val="yellow"/>
        </w:rPr>
        <w:t>carrousel</w:t>
      </w:r>
      <w:proofErr w:type="spellEnd"/>
      <w:r>
        <w:rPr>
          <w:highlight w:val="yellow"/>
        </w:rPr>
        <w:t xml:space="preserve"> con las fotos de los clientes que nos enviaron?</w:t>
      </w:r>
      <w:proofErr w:type="gramEnd"/>
    </w:p>
    <w:p w14:paraId="00000035" w14:textId="77777777" w:rsidR="0034527A" w:rsidRDefault="0034527A"/>
    <w:p w14:paraId="00000036" w14:textId="77777777" w:rsidR="0034527A" w:rsidRDefault="00000000">
      <w:pPr>
        <w:rPr>
          <w:highlight w:val="yellow"/>
        </w:rPr>
      </w:pPr>
      <w:r>
        <w:rPr>
          <w:highlight w:val="yellow"/>
        </w:rPr>
        <w:t>2)Cambiar foto por una de un pasaporte italiano (falta definir)</w:t>
      </w:r>
    </w:p>
    <w:p w14:paraId="00000037" w14:textId="77777777" w:rsidR="0034527A" w:rsidRDefault="00000000">
      <w:pPr>
        <w:spacing w:line="240" w:lineRule="auto"/>
      </w:pPr>
      <w:proofErr w:type="spellStart"/>
      <w:r>
        <w:t>Info</w:t>
      </w:r>
      <w:proofErr w:type="spellEnd"/>
      <w:r>
        <w:t xml:space="preserve"> sobre la ciudadanía italiana:</w:t>
      </w:r>
      <w:r>
        <w:br/>
        <w:t>La ciudadanía italiana se transmite por vía sanguínea. La misma no tiene límite generacional y permite los saltos generacionales, siendo mayor de 18 años no es necesario que los ascendientes vivos en la cadena la soliciten</w:t>
      </w:r>
    </w:p>
    <w:p w14:paraId="00000038" w14:textId="77777777" w:rsidR="0034527A" w:rsidRDefault="00000000">
      <w:pPr>
        <w:spacing w:line="240" w:lineRule="auto"/>
      </w:pPr>
      <w:r>
        <w:t>Actualmente es posible solicitar la ciudadanía por vía administrativa, quiere decir que es posible solicitarla a través del Consulado que corresponda según el domicilio legal (el del DNI). Hay 9 consulados italianos a los largo y ancho del país, pero, como todos sabemos, debido a la situación actual están todos colapsados. Ante esta situación contamos con 2 alternativas:</w:t>
      </w:r>
    </w:p>
    <w:p w14:paraId="00000039" w14:textId="77777777" w:rsidR="0034527A" w:rsidRDefault="00000000">
      <w:pPr>
        <w:numPr>
          <w:ilvl w:val="0"/>
          <w:numId w:val="6"/>
        </w:numPr>
        <w:spacing w:line="240" w:lineRule="auto"/>
      </w:pPr>
      <w:r>
        <w:t>Ir a Italia y tramitarla directamente desde allá presencialmente, ya que la ley establece que es posible solicitar el reconocimiento donde esté el domicilio legal.</w:t>
      </w:r>
    </w:p>
    <w:p w14:paraId="0000003A" w14:textId="77777777" w:rsidR="0034527A" w:rsidRDefault="00000000">
      <w:pPr>
        <w:spacing w:line="240" w:lineRule="auto"/>
        <w:ind w:left="720"/>
      </w:pPr>
      <w:r>
        <w:t>Previamente deberá realizarse la carpeta que reúne todos los documentos que se presentarán una vez otorgado el turno en Italia.</w:t>
      </w:r>
    </w:p>
    <w:p w14:paraId="0000003B" w14:textId="77777777" w:rsidR="0034527A" w:rsidRDefault="00000000">
      <w:pPr>
        <w:numPr>
          <w:ilvl w:val="0"/>
          <w:numId w:val="1"/>
        </w:numPr>
        <w:spacing w:line="240" w:lineRule="auto"/>
      </w:pPr>
      <w:r>
        <w:t>Solicitarla por vía judicial por falta de turnos, ante la imposibilidad de conseguir un turno por Reconstrucción en los Consulados Italianos de Argentina.</w:t>
      </w:r>
    </w:p>
    <w:p w14:paraId="0000003C" w14:textId="77777777" w:rsidR="0034527A" w:rsidRDefault="00000000">
      <w:pPr>
        <w:numPr>
          <w:ilvl w:val="0"/>
          <w:numId w:val="1"/>
        </w:numPr>
        <w:spacing w:line="240" w:lineRule="auto"/>
      </w:pPr>
      <w:r>
        <w:lastRenderedPageBreak/>
        <w:t>Cabe la aclaración de que en el caso de que en la línea genealógica haya una mujer, y esa mujer haya tenido un hijo antes de 1/1/1948 la ÚNICA vía posible para presentar la ciudadanía es por juicio por vía materna.</w:t>
      </w:r>
    </w:p>
    <w:p w14:paraId="0000003D" w14:textId="77777777" w:rsidR="0034527A" w:rsidRDefault="00000000">
      <w:pPr>
        <w:spacing w:line="240" w:lineRule="auto"/>
        <w:ind w:left="720"/>
      </w:pPr>
      <w:proofErr w:type="spellStart"/>
      <w:r>
        <w:t>Contás</w:t>
      </w:r>
      <w:proofErr w:type="spellEnd"/>
      <w:r>
        <w:t xml:space="preserve"> con Mi Ciudadanía Europea para el armado, envío y contacto con un abogado en Italia que es quien representa a las familias en el juicio</w:t>
      </w:r>
    </w:p>
    <w:p w14:paraId="0000003E" w14:textId="77777777" w:rsidR="0034527A" w:rsidRDefault="0034527A">
      <w:pPr>
        <w:spacing w:line="240" w:lineRule="auto"/>
        <w:ind w:left="720"/>
      </w:pPr>
    </w:p>
    <w:p w14:paraId="0000003F" w14:textId="77777777" w:rsidR="0034527A" w:rsidRDefault="00000000">
      <w:pPr>
        <w:shd w:val="clear" w:color="auto" w:fill="FFFFFF"/>
      </w:pPr>
      <w:proofErr w:type="gramStart"/>
      <w:r>
        <w:rPr>
          <w:b/>
        </w:rPr>
        <w:t>Información importante!</w:t>
      </w:r>
      <w:proofErr w:type="gramEnd"/>
      <w:r>
        <w:br/>
        <w:t>El consulado en Buenos Aires, anunció CAMBIOS en su sistema de turnos a principios del mes de diciembre 2023. Cada aspirante es responsable de su turno y, con este nuevo sistema, los turnos de usuarios NO reconocidos serán cancelados y estarán disponibles para otros aspirantes.</w:t>
      </w:r>
    </w:p>
    <w:p w14:paraId="00000040" w14:textId="77777777" w:rsidR="0034527A" w:rsidRDefault="00000000">
      <w:pPr>
        <w:shd w:val="clear" w:color="auto" w:fill="FFFFFF"/>
        <w:spacing w:after="0" w:line="240" w:lineRule="auto"/>
      </w:pPr>
      <w:r>
        <w:t> </w:t>
      </w:r>
    </w:p>
    <w:p w14:paraId="00000041" w14:textId="77777777" w:rsidR="0034527A" w:rsidRDefault="00000000">
      <w:pPr>
        <w:shd w:val="clear" w:color="auto" w:fill="FFFFFF"/>
        <w:spacing w:after="0" w:line="240" w:lineRule="auto"/>
      </w:pPr>
      <w:r>
        <w:t xml:space="preserve">Es importante que </w:t>
      </w:r>
      <w:proofErr w:type="gramStart"/>
      <w:r>
        <w:t>sepan  que</w:t>
      </w:r>
      <w:proofErr w:type="gramEnd"/>
      <w:r>
        <w:t xml:space="preserve"> MCE no gestiona ni consigue los turnos por RECONSTRUCCIÓN en el Consulado Italiano</w:t>
      </w:r>
    </w:p>
    <w:p w14:paraId="00000042" w14:textId="77777777" w:rsidR="0034527A" w:rsidRDefault="0034527A">
      <w:pPr>
        <w:spacing w:after="0" w:line="240" w:lineRule="auto"/>
      </w:pPr>
    </w:p>
    <w:p w14:paraId="00000043" w14:textId="77777777" w:rsidR="0034527A" w:rsidRDefault="00000000">
      <w:pPr>
        <w:spacing w:after="0" w:line="240" w:lineRule="auto"/>
      </w:pPr>
      <w:proofErr w:type="gramStart"/>
      <w:r>
        <w:t>Que sí hacemos?</w:t>
      </w:r>
      <w:proofErr w:type="gramEnd"/>
      <w:r>
        <w:t> </w:t>
      </w:r>
    </w:p>
    <w:p w14:paraId="00000044" w14:textId="77777777" w:rsidR="0034527A" w:rsidRDefault="00000000">
      <w:pPr>
        <w:numPr>
          <w:ilvl w:val="0"/>
          <w:numId w:val="3"/>
        </w:numPr>
        <w:spacing w:after="0" w:line="240" w:lineRule="auto"/>
      </w:pPr>
      <w:r>
        <w:t>Ayudamos a hacer la reconstrucción de la carpeta.</w:t>
      </w:r>
    </w:p>
    <w:p w14:paraId="00000045" w14:textId="77777777" w:rsidR="0034527A" w:rsidRDefault="00000000">
      <w:pPr>
        <w:numPr>
          <w:ilvl w:val="0"/>
          <w:numId w:val="3"/>
        </w:numPr>
        <w:spacing w:after="0" w:line="240" w:lineRule="auto"/>
      </w:pPr>
      <w:r>
        <w:t>Ayudamos a organizar la documentación para presentar en el consulado.</w:t>
      </w:r>
    </w:p>
    <w:p w14:paraId="00000046" w14:textId="77777777" w:rsidR="0034527A" w:rsidRDefault="00000000">
      <w:pPr>
        <w:numPr>
          <w:ilvl w:val="0"/>
          <w:numId w:val="3"/>
        </w:numPr>
        <w:spacing w:after="0" w:line="240" w:lineRule="auto"/>
      </w:pPr>
      <w:proofErr w:type="gramStart"/>
      <w:r>
        <w:t>Orientamos en los pasos a seguir para que puedas avanzar con el trámite de manera correcta y sin problemas!</w:t>
      </w:r>
      <w:proofErr w:type="gramEnd"/>
      <w:r>
        <w:t> </w:t>
      </w:r>
    </w:p>
    <w:p w14:paraId="00000047" w14:textId="77777777" w:rsidR="0034527A" w:rsidRDefault="0034527A">
      <w:pPr>
        <w:spacing w:line="240" w:lineRule="auto"/>
        <w:ind w:left="720"/>
        <w:rPr>
          <w:rFonts w:ascii="Times New Roman" w:eastAsia="Times New Roman" w:hAnsi="Times New Roman" w:cs="Times New Roman"/>
          <w:sz w:val="24"/>
          <w:szCs w:val="24"/>
        </w:rPr>
      </w:pPr>
    </w:p>
    <w:p w14:paraId="00000048" w14:textId="77777777" w:rsidR="0034527A" w:rsidRDefault="0034527A">
      <w:pPr>
        <w:spacing w:line="240" w:lineRule="auto"/>
        <w:rPr>
          <w:rFonts w:ascii="Times New Roman" w:eastAsia="Times New Roman" w:hAnsi="Times New Roman" w:cs="Times New Roman"/>
          <w:sz w:val="24"/>
          <w:szCs w:val="24"/>
        </w:rPr>
      </w:pPr>
    </w:p>
    <w:p w14:paraId="00000049" w14:textId="77777777" w:rsidR="0034527A"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Nosotros en MCE - Mi Ciudadanía Europea nos encargamos de gestionar la documentación para cualquiera de las 3 vías de presentación que elijan.</w:t>
      </w:r>
    </w:p>
    <w:p w14:paraId="0000004A" w14:textId="77777777" w:rsidR="0034527A" w:rsidRDefault="0034527A">
      <w:pPr>
        <w:spacing w:line="240" w:lineRule="auto"/>
        <w:rPr>
          <w:rFonts w:ascii="Times New Roman" w:eastAsia="Times New Roman" w:hAnsi="Times New Roman" w:cs="Times New Roman"/>
          <w:b/>
          <w:sz w:val="24"/>
          <w:szCs w:val="24"/>
        </w:rPr>
      </w:pPr>
    </w:p>
    <w:p w14:paraId="0000004B" w14:textId="77777777" w:rsidR="0034527A" w:rsidRDefault="00000000">
      <w:pPr>
        <w:spacing w:after="0" w:line="240" w:lineRule="auto"/>
        <w:ind w:left="720"/>
        <w:rPr>
          <w:b/>
        </w:rPr>
      </w:pPr>
      <w:sdt>
        <w:sdtPr>
          <w:tag w:val="goog_rdk_13"/>
          <w:id w:val="-1956710760"/>
        </w:sdtPr>
        <w:sdtContent>
          <w:del w:id="12" w:author="Ivan Nieto" w:date="2023-12-12T17:30:00Z">
            <w:r>
              <w:rPr>
                <w:b/>
              </w:rPr>
              <w:delText>4</w:delText>
            </w:r>
          </w:del>
        </w:sdtContent>
      </w:sdt>
      <w:sdt>
        <w:sdtPr>
          <w:tag w:val="goog_rdk_14"/>
          <w:id w:val="-1665009190"/>
        </w:sdtPr>
        <w:sdtContent>
          <w:ins w:id="13" w:author="Ivan Nieto" w:date="2023-12-12T17:30:00Z">
            <w:r>
              <w:rPr>
                <w:b/>
              </w:rPr>
              <w:t>3</w:t>
            </w:r>
          </w:ins>
        </w:sdtContent>
      </w:sdt>
      <w:r>
        <w:rPr>
          <w:b/>
        </w:rPr>
        <w:t>)  Imagen de pasaporte español</w:t>
      </w:r>
      <w:sdt>
        <w:sdtPr>
          <w:tag w:val="goog_rdk_15"/>
          <w:id w:val="-1647040725"/>
        </w:sdtPr>
        <w:sdtContent/>
      </w:sdt>
      <w:sdt>
        <w:sdtPr>
          <w:tag w:val="goog_rdk_16"/>
          <w:id w:val="-454795957"/>
        </w:sdtPr>
        <w:sdtContent/>
      </w:sdt>
    </w:p>
    <w:p w14:paraId="0000004C" w14:textId="77777777" w:rsidR="0034527A" w:rsidRDefault="00000000">
      <w:pPr>
        <w:spacing w:after="0" w:line="240" w:lineRule="auto"/>
        <w:ind w:left="360"/>
      </w:pPr>
      <w:r>
        <w:t>Información sobre la ciudadanía española:</w:t>
      </w:r>
    </w:p>
    <w:p w14:paraId="0000004D" w14:textId="77777777" w:rsidR="0034527A" w:rsidRDefault="00000000">
      <w:pPr>
        <w:spacing w:line="240" w:lineRule="auto"/>
      </w:pPr>
      <w:r>
        <w:t>La ley que se sancionó el año pasado (2022) se llama Ley de Memoria Democrática (LMD), en un principio la esencia de la misma estaba dirigida a hacer un resarcimiento histórico de los españoles que tuvieron que exiliarse por la guerra civil y el franquismo, pero cuando la implementó el Ministerio de Justicia permitió que pudieran solicitar la nacionalidad española los hijos o nietos de originariamente españoles (originariamente: nacidos en España)</w:t>
      </w:r>
    </w:p>
    <w:p w14:paraId="0000004E" w14:textId="77777777" w:rsidR="0034527A" w:rsidRDefault="00000000">
      <w:pPr>
        <w:spacing w:line="240" w:lineRule="auto"/>
      </w:pPr>
      <w:r>
        <w:t xml:space="preserve">Esto abrió una ventana de 2 años -HASTA OCTUBRE 2024- para los hijos y nietos de </w:t>
      </w:r>
      <w:proofErr w:type="gramStart"/>
      <w:r>
        <w:t>Españoles</w:t>
      </w:r>
      <w:proofErr w:type="gramEnd"/>
      <w:r>
        <w:t xml:space="preserve"> que hayan emigrado, indistintamente de cuando lo hicieron (rectificación de la ley publicada en el BOE el 14/2/2023).</w:t>
      </w:r>
    </w:p>
    <w:p w14:paraId="0000004F" w14:textId="77777777" w:rsidR="0034527A" w:rsidRDefault="00000000">
      <w:pPr>
        <w:spacing w:line="240" w:lineRule="auto"/>
      </w:pPr>
      <w:r>
        <w:t>Cuestiones a tener en cuenta:</w:t>
      </w:r>
    </w:p>
    <w:p w14:paraId="00000050" w14:textId="77777777" w:rsidR="0034527A" w:rsidRDefault="00000000">
      <w:pPr>
        <w:numPr>
          <w:ilvl w:val="0"/>
          <w:numId w:val="4"/>
        </w:numPr>
        <w:spacing w:line="240" w:lineRule="auto"/>
      </w:pPr>
      <w:r>
        <w:t>Pueden aplicar hijos o nietos de originariamente españoles y sus hijos mayores de edad (bisnietos)</w:t>
      </w:r>
    </w:p>
    <w:p w14:paraId="00000051" w14:textId="77777777" w:rsidR="0034527A" w:rsidRDefault="00000000">
      <w:pPr>
        <w:numPr>
          <w:ilvl w:val="0"/>
          <w:numId w:val="4"/>
        </w:numPr>
        <w:spacing w:line="240" w:lineRule="auto"/>
      </w:pPr>
      <w:r>
        <w:t>No se sabe plazos de resolución ya que la ventana es muy corta, y lo que se prioriza es que la gente presente la documentación en el plazo de la ley vigente.</w:t>
      </w:r>
    </w:p>
    <w:p w14:paraId="00000052" w14:textId="77777777" w:rsidR="0034527A" w:rsidRDefault="00000000">
      <w:pPr>
        <w:numPr>
          <w:ilvl w:val="0"/>
          <w:numId w:val="4"/>
        </w:numPr>
        <w:spacing w:line="240" w:lineRule="auto"/>
      </w:pPr>
      <w:r>
        <w:t>En el caso de los tataranietos hoy mayores de edad, SI O SI está condicionado al trámite del nieto / bisnieto.</w:t>
      </w:r>
    </w:p>
    <w:p w14:paraId="00000053" w14:textId="77777777" w:rsidR="0034527A" w:rsidRDefault="00000000">
      <w:pPr>
        <w:numPr>
          <w:ilvl w:val="0"/>
          <w:numId w:val="5"/>
        </w:numPr>
        <w:spacing w:after="0" w:line="240" w:lineRule="auto"/>
      </w:pPr>
      <w:r>
        <w:t>Cambiar imagen por documentos</w:t>
      </w:r>
    </w:p>
    <w:p w14:paraId="00000054" w14:textId="77777777" w:rsidR="0034527A" w:rsidRDefault="00000000">
      <w:pPr>
        <w:spacing w:after="0" w:line="240" w:lineRule="auto"/>
        <w:ind w:left="360"/>
      </w:pPr>
      <w:r>
        <w:lastRenderedPageBreak/>
        <w:t>La recopilación de papeles familiares probablemente sea la parte más engorrosa del inicio del trámite de la ciudadanía europea, pero no desesperes, en MCE ayudamos a organizarte</w:t>
      </w:r>
      <w:r>
        <w:br/>
      </w:r>
      <w:r>
        <w:br/>
        <w:t xml:space="preserve">👉🏼 Lo primero que </w:t>
      </w:r>
      <w:proofErr w:type="spellStart"/>
      <w:r>
        <w:t>tenés</w:t>
      </w:r>
      <w:proofErr w:type="spellEnd"/>
      <w:r>
        <w:t xml:space="preserve"> que hacer es responder las siguientes preguntas para iniciar la búsqueda:</w:t>
      </w:r>
    </w:p>
    <w:p w14:paraId="00000055" w14:textId="77777777" w:rsidR="0034527A" w:rsidRDefault="00000000">
      <w:pPr>
        <w:spacing w:after="0" w:line="240" w:lineRule="auto"/>
        <w:ind w:left="360"/>
      </w:pPr>
      <w:r>
        <w:t xml:space="preserve"> </w:t>
      </w:r>
      <w:proofErr w:type="gramStart"/>
      <w:r>
        <w:t>Dónde nacieron?</w:t>
      </w:r>
      <w:proofErr w:type="gramEnd"/>
      <w:r>
        <w:t xml:space="preserve"> ¿En qué año nacieron? ¿En qué país/provincia/localidad?</w:t>
      </w:r>
    </w:p>
    <w:p w14:paraId="00000056" w14:textId="77777777" w:rsidR="0034527A" w:rsidRDefault="00000000">
      <w:pPr>
        <w:spacing w:after="0" w:line="240" w:lineRule="auto"/>
        <w:ind w:left="360"/>
      </w:pPr>
      <w:r>
        <w:t xml:space="preserve"> Si se casaron, ¿en dónde fue?</w:t>
      </w:r>
    </w:p>
    <w:p w14:paraId="00000057" w14:textId="77777777" w:rsidR="0034527A" w:rsidRDefault="00000000">
      <w:pPr>
        <w:spacing w:after="0" w:line="240" w:lineRule="auto"/>
        <w:ind w:left="360"/>
      </w:pPr>
      <w:proofErr w:type="gramStart"/>
      <w:r>
        <w:t>En caso de fallecimiento, en qué fecha fue?</w:t>
      </w:r>
      <w:proofErr w:type="gramEnd"/>
      <w:r>
        <w:br/>
      </w:r>
      <w:r>
        <w:br/>
        <w:t xml:space="preserve">👉🏼 En segundo lugar, es importante saber si </w:t>
      </w:r>
      <w:proofErr w:type="spellStart"/>
      <w:r>
        <w:t>contás</w:t>
      </w:r>
      <w:proofErr w:type="spellEnd"/>
      <w:r>
        <w:t xml:space="preserve"> con las partidas de nacimiento de abuelos o bisabuelos, así como también certificados de casamiento, defunción de cualquiera de las partes involucradas, y DNI o libretas.</w:t>
      </w:r>
    </w:p>
    <w:p w14:paraId="00000058" w14:textId="77777777" w:rsidR="0034527A" w:rsidRDefault="0034527A">
      <w:pPr>
        <w:spacing w:after="0" w:line="240" w:lineRule="auto"/>
        <w:ind w:left="360"/>
      </w:pPr>
    </w:p>
    <w:p w14:paraId="00000059" w14:textId="77777777" w:rsidR="0034527A" w:rsidRDefault="00000000">
      <w:pPr>
        <w:spacing w:after="0" w:line="240" w:lineRule="auto"/>
        <w:ind w:left="360"/>
      </w:pPr>
      <w:proofErr w:type="gramStart"/>
      <w:r>
        <w:t xml:space="preserve">Si no </w:t>
      </w:r>
      <w:proofErr w:type="spellStart"/>
      <w:r>
        <w:t>tenés</w:t>
      </w:r>
      <w:proofErr w:type="spellEnd"/>
      <w:r>
        <w:t xml:space="preserve"> esta información, no te preocupes porque nosotros te ayudamos a rastrearlos!</w:t>
      </w:r>
      <w:proofErr w:type="gramEnd"/>
    </w:p>
    <w:p w14:paraId="0000005A" w14:textId="77777777" w:rsidR="0034527A" w:rsidRDefault="0034527A">
      <w:pPr>
        <w:spacing w:after="0" w:line="240" w:lineRule="auto"/>
        <w:ind w:left="360"/>
      </w:pPr>
    </w:p>
    <w:p w14:paraId="0000005B" w14:textId="77777777" w:rsidR="0034527A" w:rsidRDefault="0034527A">
      <w:pPr>
        <w:spacing w:after="0" w:line="240" w:lineRule="auto"/>
        <w:ind w:left="360"/>
      </w:pPr>
    </w:p>
    <w:p w14:paraId="0000005C" w14:textId="77777777" w:rsidR="0034527A" w:rsidRDefault="00000000">
      <w:pPr>
        <w:spacing w:after="0" w:line="240" w:lineRule="auto"/>
        <w:ind w:left="720"/>
      </w:pPr>
      <w:r>
        <w:t xml:space="preserve">4) </w:t>
      </w:r>
      <w:proofErr w:type="spellStart"/>
      <w:r>
        <w:t>Fast</w:t>
      </w:r>
      <w:proofErr w:type="spellEnd"/>
      <w:r>
        <w:t xml:space="preserve"> IT</w:t>
      </w:r>
    </w:p>
    <w:p w14:paraId="0000005D" w14:textId="77777777" w:rsidR="0034527A" w:rsidRDefault="00000000">
      <w:pPr>
        <w:spacing w:after="0" w:line="240" w:lineRule="auto"/>
        <w:ind w:left="720"/>
      </w:pPr>
      <w:r>
        <w:rPr>
          <w:noProof/>
        </w:rPr>
        <w:drawing>
          <wp:inline distT="0" distB="0" distL="0" distR="0" wp14:anchorId="4411D279" wp14:editId="7AC456F4">
            <wp:extent cx="1812685" cy="1469716"/>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1812685" cy="1469716"/>
                    </a:xfrm>
                    <a:prstGeom prst="rect">
                      <a:avLst/>
                    </a:prstGeom>
                    <a:ln/>
                  </pic:spPr>
                </pic:pic>
              </a:graphicData>
            </a:graphic>
          </wp:inline>
        </w:drawing>
      </w:r>
    </w:p>
    <w:p w14:paraId="0000005E" w14:textId="77777777" w:rsidR="0034527A" w:rsidRDefault="00000000">
      <w:pPr>
        <w:spacing w:after="0" w:line="240" w:lineRule="auto"/>
        <w:ind w:left="360"/>
        <w:rPr>
          <w:highlight w:val="white"/>
        </w:rPr>
      </w:pPr>
      <w:proofErr w:type="spellStart"/>
      <w:r>
        <w:rPr>
          <w:highlight w:val="white"/>
        </w:rPr>
        <w:t>Fast</w:t>
      </w:r>
      <w:proofErr w:type="spellEnd"/>
      <w:r>
        <w:rPr>
          <w:highlight w:val="white"/>
        </w:rPr>
        <w:t xml:space="preserve"> </w:t>
      </w:r>
      <w:proofErr w:type="spellStart"/>
      <w:r>
        <w:rPr>
          <w:highlight w:val="white"/>
        </w:rPr>
        <w:t>it</w:t>
      </w:r>
      <w:proofErr w:type="spellEnd"/>
      <w:r>
        <w:rPr>
          <w:highlight w:val="white"/>
        </w:rPr>
        <w:t xml:space="preserve"> es un portal a través del cual los ciudadanos italianos residentes en el extranjero pueden obtener servicios o comunicación consular. Básicamente como un servicio de “</w:t>
      </w:r>
      <w:proofErr w:type="spellStart"/>
      <w:r>
        <w:rPr>
          <w:highlight w:val="white"/>
        </w:rPr>
        <w:t>Whatsapp</w:t>
      </w:r>
      <w:proofErr w:type="spellEnd"/>
      <w:r>
        <w:rPr>
          <w:highlight w:val="white"/>
        </w:rPr>
        <w:t>”, en el cual se pueden enviar archivos, mensajes, etc.</w:t>
      </w:r>
      <w:r>
        <w:br/>
      </w:r>
      <w:r>
        <w:rPr>
          <w:highlight w:val="white"/>
        </w:rPr>
        <w:t>Actualmente toda la red de ciudadanos italianos accede a este tipo de servicio.</w:t>
      </w:r>
      <w:r>
        <w:br/>
      </w:r>
      <w:r>
        <w:rPr>
          <w:highlight w:val="white"/>
        </w:rPr>
        <w:t xml:space="preserve">A través del portal </w:t>
      </w:r>
      <w:proofErr w:type="spellStart"/>
      <w:r>
        <w:rPr>
          <w:highlight w:val="white"/>
        </w:rPr>
        <w:t>Fast</w:t>
      </w:r>
      <w:proofErr w:type="spellEnd"/>
      <w:r>
        <w:rPr>
          <w:highlight w:val="white"/>
        </w:rPr>
        <w:t xml:space="preserve"> </w:t>
      </w:r>
      <w:proofErr w:type="spellStart"/>
      <w:r>
        <w:rPr>
          <w:highlight w:val="white"/>
        </w:rPr>
        <w:t>it</w:t>
      </w:r>
      <w:proofErr w:type="spellEnd"/>
      <w:r>
        <w:rPr>
          <w:highlight w:val="white"/>
        </w:rPr>
        <w:t xml:space="preserve">, podrás notificar a tu consulado, en pocos pasos, la inscripción en el </w:t>
      </w:r>
      <w:proofErr w:type="spellStart"/>
      <w:r>
        <w:rPr>
          <w:highlight w:val="white"/>
        </w:rPr>
        <w:t>Anagrafe</w:t>
      </w:r>
      <w:proofErr w:type="spellEnd"/>
      <w:r>
        <w:rPr>
          <w:highlight w:val="white"/>
        </w:rPr>
        <w:t xml:space="preserve"> de los italianos residentes en el exterior y serás actualizado constantemente sobre los pasos de tus trámites.</w:t>
      </w:r>
    </w:p>
    <w:p w14:paraId="0000005F" w14:textId="77777777" w:rsidR="0034527A" w:rsidRDefault="00000000">
      <w:pPr>
        <w:spacing w:after="0" w:line="240" w:lineRule="auto"/>
        <w:ind w:left="360"/>
        <w:rPr>
          <w:highlight w:val="white"/>
        </w:rPr>
      </w:pPr>
      <w:r>
        <w:rPr>
          <w:highlight w:val="white"/>
        </w:rPr>
        <w:t>Si ya estás inscripto, podes verificar los datos de tu residencia o también Informar actualización de estado civil como cambio de domicilio, nacimiento de tus hijos menores, casamiento, etc.</w:t>
      </w:r>
      <w:r>
        <w:br/>
      </w:r>
      <w:r>
        <w:br/>
      </w:r>
      <w:r>
        <w:rPr>
          <w:highlight w:val="white"/>
        </w:rPr>
        <w:t>Este trámite puede demorar, y es por eso que nosotros te ayudamos a iniciarlo!</w:t>
      </w:r>
    </w:p>
    <w:p w14:paraId="00000060" w14:textId="77777777" w:rsidR="0034527A" w:rsidRDefault="0034527A">
      <w:pPr>
        <w:spacing w:after="0" w:line="240" w:lineRule="auto"/>
        <w:ind w:left="360"/>
        <w:rPr>
          <w:rFonts w:ascii="Quattrocento Sans" w:eastAsia="Quattrocento Sans" w:hAnsi="Quattrocento Sans" w:cs="Quattrocento Sans"/>
          <w:sz w:val="21"/>
          <w:szCs w:val="21"/>
          <w:highlight w:val="white"/>
        </w:rPr>
      </w:pPr>
    </w:p>
    <w:p w14:paraId="00000061" w14:textId="77777777" w:rsidR="0034527A" w:rsidRDefault="0034527A">
      <w:pPr>
        <w:spacing w:after="0" w:line="240" w:lineRule="auto"/>
        <w:rPr>
          <w:rFonts w:ascii="Quattrocento Sans" w:eastAsia="Quattrocento Sans" w:hAnsi="Quattrocento Sans" w:cs="Quattrocento Sans"/>
          <w:sz w:val="21"/>
          <w:szCs w:val="21"/>
          <w:highlight w:val="white"/>
        </w:rPr>
      </w:pPr>
    </w:p>
    <w:p w14:paraId="00000062" w14:textId="77777777" w:rsidR="0034527A" w:rsidRDefault="0034527A">
      <w:pPr>
        <w:spacing w:after="0" w:line="240" w:lineRule="auto"/>
        <w:ind w:left="360"/>
      </w:pPr>
    </w:p>
    <w:p w14:paraId="00000063" w14:textId="77777777" w:rsidR="0034527A" w:rsidRDefault="0034527A">
      <w:pPr>
        <w:pBdr>
          <w:bottom w:val="single" w:sz="6" w:space="1" w:color="000000"/>
        </w:pBdr>
      </w:pPr>
    </w:p>
    <w:p w14:paraId="00000064" w14:textId="77777777" w:rsidR="0034527A" w:rsidRDefault="0034527A"/>
    <w:p w14:paraId="00000065" w14:textId="77777777" w:rsidR="0034527A" w:rsidRDefault="00000000">
      <w:r>
        <w:rPr>
          <w:noProof/>
        </w:rPr>
        <w:lastRenderedPageBreak/>
        <w:drawing>
          <wp:inline distT="0" distB="0" distL="0" distR="0" wp14:anchorId="5948B72A" wp14:editId="55A7AF15">
            <wp:extent cx="5400040" cy="1778635"/>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400040" cy="1778635"/>
                    </a:xfrm>
                    <a:prstGeom prst="rect">
                      <a:avLst/>
                    </a:prstGeom>
                    <a:ln/>
                  </pic:spPr>
                </pic:pic>
              </a:graphicData>
            </a:graphic>
          </wp:inline>
        </w:drawing>
      </w:r>
    </w:p>
    <w:p w14:paraId="00000066" w14:textId="77777777" w:rsidR="0034527A" w:rsidRDefault="00000000">
      <w:r>
        <w:rPr>
          <w:highlight w:val="yellow"/>
        </w:rPr>
        <w:t>Nuevas fotos y texto</w:t>
      </w:r>
    </w:p>
    <w:p w14:paraId="00000067" w14:textId="77777777" w:rsidR="0034527A" w:rsidRDefault="00000000">
      <w:r>
        <w:t>¿Quiénes somos?</w:t>
      </w:r>
    </w:p>
    <w:p w14:paraId="00000068" w14:textId="77777777" w:rsidR="0034527A" w:rsidRDefault="00000000">
      <w:pPr>
        <w:rPr>
          <w:rFonts w:ascii="Poppins" w:eastAsia="Poppins" w:hAnsi="Poppins" w:cs="Poppins"/>
          <w:color w:val="3C4043"/>
          <w:sz w:val="27"/>
          <w:szCs w:val="27"/>
          <w:highlight w:val="white"/>
        </w:rPr>
      </w:pPr>
      <w:r>
        <w:rPr>
          <w:rFonts w:ascii="Poppins" w:eastAsia="Poppins" w:hAnsi="Poppins" w:cs="Poppins"/>
          <w:color w:val="3C4043"/>
          <w:sz w:val="27"/>
          <w:szCs w:val="27"/>
          <w:highlight w:val="white"/>
        </w:rPr>
        <w:t xml:space="preserve">Cambiar este </w:t>
      </w:r>
      <w:proofErr w:type="spellStart"/>
      <w:r>
        <w:rPr>
          <w:rFonts w:ascii="Poppins" w:eastAsia="Poppins" w:hAnsi="Poppins" w:cs="Poppins"/>
          <w:color w:val="3C4043"/>
          <w:sz w:val="27"/>
          <w:szCs w:val="27"/>
          <w:highlight w:val="white"/>
        </w:rPr>
        <w:t>texo</w:t>
      </w:r>
      <w:proofErr w:type="spellEnd"/>
      <w:r>
        <w:rPr>
          <w:rFonts w:ascii="Poppins" w:eastAsia="Poppins" w:hAnsi="Poppins" w:cs="Poppins"/>
          <w:color w:val="3C4043"/>
          <w:sz w:val="27"/>
          <w:szCs w:val="27"/>
          <w:highlight w:val="white"/>
        </w:rPr>
        <w:t xml:space="preserve">: </w:t>
      </w:r>
    </w:p>
    <w:p w14:paraId="00000069" w14:textId="77777777" w:rsidR="0034527A" w:rsidRDefault="00000000">
      <w:r>
        <w:rPr>
          <w:rFonts w:ascii="Poppins" w:eastAsia="Poppins" w:hAnsi="Poppins" w:cs="Poppins"/>
          <w:color w:val="3C4043"/>
          <w:sz w:val="27"/>
          <w:szCs w:val="27"/>
          <w:highlight w:val="white"/>
        </w:rPr>
        <w:t xml:space="preserve">Nos especializamos en el asesoramiento y armado integral de expedientes para presentar ante las autoridades correspondientes y así poder solicitar tu ciudadanía </w:t>
      </w:r>
      <w:proofErr w:type="gramStart"/>
      <w:r>
        <w:rPr>
          <w:rFonts w:ascii="Poppins" w:eastAsia="Poppins" w:hAnsi="Poppins" w:cs="Poppins"/>
          <w:color w:val="3C4043"/>
          <w:sz w:val="27"/>
          <w:szCs w:val="27"/>
          <w:highlight w:val="white"/>
        </w:rPr>
        <w:t>Europea</w:t>
      </w:r>
      <w:proofErr w:type="gramEnd"/>
      <w:r>
        <w:rPr>
          <w:rFonts w:ascii="Poppins" w:eastAsia="Poppins" w:hAnsi="Poppins" w:cs="Poppins"/>
          <w:color w:val="3C4043"/>
          <w:sz w:val="27"/>
          <w:szCs w:val="27"/>
          <w:highlight w:val="white"/>
        </w:rPr>
        <w:t>.</w:t>
      </w:r>
    </w:p>
    <w:p w14:paraId="0000006A" w14:textId="77777777" w:rsidR="0034527A" w:rsidRDefault="00000000">
      <w:r>
        <w:t xml:space="preserve">Por este: </w:t>
      </w:r>
    </w:p>
    <w:p w14:paraId="0000006B" w14:textId="77777777" w:rsidR="0034527A" w:rsidRDefault="00000000">
      <w:r>
        <w:t>Somos el equipo de MCE, hoy compuesto por más de 10 personas y La Coca, nuestra perra que nos acompaña en cada aventura</w:t>
      </w:r>
    </w:p>
    <w:p w14:paraId="0000006C" w14:textId="77777777" w:rsidR="0034527A" w:rsidRDefault="00000000">
      <w:r>
        <w:t xml:space="preserve">Foto de portada </w:t>
      </w:r>
      <w:r>
        <w:rPr>
          <w:highlight w:val="yellow"/>
        </w:rPr>
        <w:t>(falta definir, una todos juntos + La Coca)</w:t>
      </w:r>
    </w:p>
    <w:p w14:paraId="0000006D" w14:textId="77777777" w:rsidR="0034527A" w:rsidRDefault="00000000">
      <w:r>
        <w:t xml:space="preserve">Foto equipo Atención al cliente </w:t>
      </w:r>
      <w:r>
        <w:rPr>
          <w:highlight w:val="yellow"/>
        </w:rPr>
        <w:t>(falta definir)</w:t>
      </w:r>
    </w:p>
    <w:p w14:paraId="0000006E" w14:textId="77777777" w:rsidR="0034527A" w:rsidRDefault="00000000">
      <w:r>
        <w:t xml:space="preserve">El equipo de </w:t>
      </w:r>
      <w:proofErr w:type="spellStart"/>
      <w:r>
        <w:t>Customer</w:t>
      </w:r>
      <w:proofErr w:type="spellEnd"/>
      <w:r>
        <w:t xml:space="preserve"> </w:t>
      </w:r>
      <w:proofErr w:type="spellStart"/>
      <w:r>
        <w:t>Experience</w:t>
      </w:r>
      <w:proofErr w:type="spellEnd"/>
      <w:r>
        <w:t xml:space="preserve"> es quien responde tus mensajes de WhatsApp, mails y consultas por redes sociales. </w:t>
      </w:r>
    </w:p>
    <w:p w14:paraId="0000006F" w14:textId="77777777" w:rsidR="0034527A" w:rsidRDefault="00000000">
      <w:r>
        <w:t xml:space="preserve">Foto equipo Administrativo </w:t>
      </w:r>
      <w:r>
        <w:rPr>
          <w:highlight w:val="yellow"/>
        </w:rPr>
        <w:t>(falta definir)</w:t>
      </w:r>
    </w:p>
    <w:p w14:paraId="00000070" w14:textId="77777777" w:rsidR="0034527A" w:rsidRDefault="00000000">
      <w:pPr>
        <w:pBdr>
          <w:bottom w:val="single" w:sz="6" w:space="1" w:color="000000"/>
        </w:pBdr>
      </w:pPr>
      <w:r>
        <w:t xml:space="preserve">El equipo Administrativo/Operativo se ocupa del armado de los expedientes a ser presentados para el reconocimiento de la ciudadanía europea. </w:t>
      </w:r>
    </w:p>
    <w:p w14:paraId="00000071" w14:textId="77777777" w:rsidR="0034527A" w:rsidRDefault="00000000">
      <w:pPr>
        <w:pBdr>
          <w:bottom w:val="single" w:sz="6" w:space="1" w:color="000000"/>
        </w:pBdr>
      </w:pPr>
      <w:r>
        <w:t>Debajo agregar:</w:t>
      </w:r>
    </w:p>
    <w:p w14:paraId="00000072" w14:textId="77777777" w:rsidR="0034527A" w:rsidRDefault="00000000">
      <w:pPr>
        <w:pBdr>
          <w:bottom w:val="single" w:sz="6" w:space="1" w:color="000000"/>
        </w:pBdr>
      </w:pPr>
      <w:r>
        <w:rPr>
          <w:noProof/>
        </w:rPr>
        <w:drawing>
          <wp:inline distT="0" distB="0" distL="0" distR="0" wp14:anchorId="1CF496E4" wp14:editId="6E4D6FA2">
            <wp:extent cx="5400040" cy="199771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400040" cy="1997710"/>
                    </a:xfrm>
                    <a:prstGeom prst="rect">
                      <a:avLst/>
                    </a:prstGeom>
                    <a:ln/>
                  </pic:spPr>
                </pic:pic>
              </a:graphicData>
            </a:graphic>
          </wp:inline>
        </w:drawing>
      </w:r>
    </w:p>
    <w:p w14:paraId="00000073" w14:textId="77777777" w:rsidR="0034527A" w:rsidRDefault="0034527A">
      <w:pPr>
        <w:pBdr>
          <w:bottom w:val="single" w:sz="6" w:space="1" w:color="000000"/>
        </w:pBdr>
      </w:pPr>
    </w:p>
    <w:p w14:paraId="00000074" w14:textId="77777777" w:rsidR="0034527A" w:rsidRDefault="00000000">
      <w:pPr>
        <w:pBdr>
          <w:bottom w:val="single" w:sz="6" w:space="1" w:color="000000"/>
        </w:pBdr>
      </w:pPr>
      <w:r>
        <w:t xml:space="preserve">Corregir </w:t>
      </w:r>
      <w:proofErr w:type="gramStart"/>
      <w:r>
        <w:t>los tildes</w:t>
      </w:r>
      <w:proofErr w:type="gramEnd"/>
      <w:r>
        <w:t xml:space="preserve"> Qué, DOCUMENTACIÓN </w:t>
      </w:r>
    </w:p>
    <w:p w14:paraId="00000075" w14:textId="77777777" w:rsidR="0034527A" w:rsidRDefault="00000000">
      <w:pPr>
        <w:pBdr>
          <w:bottom w:val="single" w:sz="6" w:space="1" w:color="000000"/>
        </w:pBdr>
      </w:pPr>
      <w:r>
        <w:t>Corregir Pasaporte por pasaportes en la última línea</w:t>
      </w:r>
    </w:p>
    <w:p w14:paraId="00000076" w14:textId="77777777" w:rsidR="0034527A" w:rsidRDefault="0034527A">
      <w:pPr>
        <w:pBdr>
          <w:bottom w:val="single" w:sz="6" w:space="1" w:color="000000"/>
        </w:pBdr>
      </w:pPr>
    </w:p>
    <w:p w14:paraId="00000077" w14:textId="77777777" w:rsidR="0034527A" w:rsidRDefault="0034527A">
      <w:pPr>
        <w:jc w:val="center"/>
      </w:pPr>
    </w:p>
    <w:p w14:paraId="00000078" w14:textId="77777777" w:rsidR="0034527A" w:rsidRDefault="00000000">
      <w:r>
        <w:t>¿Qué hacemos?</w:t>
      </w:r>
    </w:p>
    <w:p w14:paraId="00000079" w14:textId="77777777" w:rsidR="0034527A" w:rsidRDefault="00000000">
      <w:r>
        <w:rPr>
          <w:highlight w:val="yellow"/>
        </w:rPr>
        <w:t xml:space="preserve">Cambiar </w:t>
      </w:r>
      <w:proofErr w:type="spellStart"/>
      <w:r>
        <w:rPr>
          <w:highlight w:val="yellow"/>
        </w:rPr>
        <w:t>imágen</w:t>
      </w:r>
      <w:proofErr w:type="spellEnd"/>
      <w:r>
        <w:rPr>
          <w:highlight w:val="yellow"/>
        </w:rPr>
        <w:t xml:space="preserve"> y texto</w:t>
      </w:r>
    </w:p>
    <w:p w14:paraId="0000007A" w14:textId="77777777" w:rsidR="0034527A" w:rsidRDefault="00000000">
      <w:r>
        <w:t xml:space="preserve">Nos especializamos en el asesoramiento y armado integral de expedientes para presentar ante las autoridades correspondientes y así poder solicitar tu ciudadanía </w:t>
      </w:r>
      <w:proofErr w:type="gramStart"/>
      <w:r>
        <w:t>Europea</w:t>
      </w:r>
      <w:proofErr w:type="gramEnd"/>
      <w:r>
        <w:t>.</w:t>
      </w:r>
    </w:p>
    <w:p w14:paraId="0000007B" w14:textId="77777777" w:rsidR="0034527A" w:rsidRDefault="00000000">
      <w:r>
        <w:t>—--------------------------------------------------------------------------------------</w:t>
      </w:r>
    </w:p>
    <w:p w14:paraId="0000007C" w14:textId="77777777" w:rsidR="0034527A" w:rsidRDefault="00000000">
      <w:r>
        <w:rPr>
          <w:noProof/>
        </w:rPr>
        <w:drawing>
          <wp:inline distT="0" distB="0" distL="0" distR="0" wp14:anchorId="2BC08CA5" wp14:editId="14E053E9">
            <wp:extent cx="5143909" cy="2502692"/>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143909" cy="2502692"/>
                    </a:xfrm>
                    <a:prstGeom prst="rect">
                      <a:avLst/>
                    </a:prstGeom>
                    <a:ln/>
                  </pic:spPr>
                </pic:pic>
              </a:graphicData>
            </a:graphic>
          </wp:inline>
        </w:drawing>
      </w:r>
    </w:p>
    <w:p w14:paraId="0000007D" w14:textId="77777777" w:rsidR="0034527A" w:rsidRDefault="00000000">
      <w:r>
        <w:t>Esta es la primera comunicación que tenemos con la familia</w:t>
      </w:r>
    </w:p>
    <w:p w14:paraId="0000007E" w14:textId="77777777" w:rsidR="0034527A" w:rsidRDefault="00000000">
      <w:r>
        <w:t>Puede ser a través de una llamada telefónica, un correo electrónico o un mensaje directo en redes sociales, donde expresas tu interés en solicitar nuestros servicios.</w:t>
      </w:r>
    </w:p>
    <w:p w14:paraId="0000007F" w14:textId="77777777" w:rsidR="0034527A" w:rsidRDefault="00000000">
      <w:r>
        <w:t>—--------------------------------------------------------------------------------------------------------------</w:t>
      </w:r>
    </w:p>
    <w:p w14:paraId="00000080" w14:textId="77777777" w:rsidR="0034527A" w:rsidRDefault="00000000">
      <w:r>
        <w:rPr>
          <w:noProof/>
        </w:rPr>
        <w:drawing>
          <wp:inline distT="0" distB="0" distL="0" distR="0" wp14:anchorId="7CFFCD6F" wp14:editId="7C791993">
            <wp:extent cx="3894773" cy="2198417"/>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3894773" cy="2198417"/>
                    </a:xfrm>
                    <a:prstGeom prst="rect">
                      <a:avLst/>
                    </a:prstGeom>
                    <a:ln/>
                  </pic:spPr>
                </pic:pic>
              </a:graphicData>
            </a:graphic>
          </wp:inline>
        </w:drawing>
      </w:r>
    </w:p>
    <w:p w14:paraId="00000081" w14:textId="77777777" w:rsidR="0034527A" w:rsidRDefault="00000000">
      <w:r>
        <w:lastRenderedPageBreak/>
        <w:t>Cambiar por:</w:t>
      </w:r>
    </w:p>
    <w:p w14:paraId="00000082" w14:textId="77777777" w:rsidR="0034527A" w:rsidRDefault="00000000">
      <w:r>
        <w:t xml:space="preserve">En esta etapa nos cuentas tu situación y brindas toda la documentación relevante que tengas para el caso. Nosotros te enviaremos un punteo de los documentos que sí o sí necesitamos, si los </w:t>
      </w:r>
      <w:proofErr w:type="spellStart"/>
      <w:r>
        <w:t>tenés</w:t>
      </w:r>
      <w:proofErr w:type="spellEnd"/>
      <w:r>
        <w:t xml:space="preserve">, avanzamos un casillero pero </w:t>
      </w:r>
      <w:proofErr w:type="spellStart"/>
      <w:proofErr w:type="gramStart"/>
      <w:r>
        <w:t>sino</w:t>
      </w:r>
      <w:proofErr w:type="spellEnd"/>
      <w:proofErr w:type="gramEnd"/>
      <w:r>
        <w:t>, no te preocupes, nosotros haremos todo lo posible por conseguirlos.</w:t>
      </w:r>
    </w:p>
    <w:p w14:paraId="00000083" w14:textId="77777777" w:rsidR="0034527A" w:rsidRDefault="00000000">
      <w:r>
        <w:t>—-----------------------------------------------------------------------------------------------------------------------</w:t>
      </w:r>
    </w:p>
    <w:p w14:paraId="00000084" w14:textId="77777777" w:rsidR="0034527A" w:rsidRDefault="00000000">
      <w:r>
        <w:rPr>
          <w:noProof/>
        </w:rPr>
        <w:drawing>
          <wp:inline distT="0" distB="0" distL="0" distR="0" wp14:anchorId="4CD71F27" wp14:editId="73D2F3A8">
            <wp:extent cx="5400040" cy="32004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400040" cy="3200400"/>
                    </a:xfrm>
                    <a:prstGeom prst="rect">
                      <a:avLst/>
                    </a:prstGeom>
                    <a:ln/>
                  </pic:spPr>
                </pic:pic>
              </a:graphicData>
            </a:graphic>
          </wp:inline>
        </w:drawing>
      </w:r>
    </w:p>
    <w:p w14:paraId="00000085" w14:textId="77777777" w:rsidR="0034527A" w:rsidRDefault="00000000">
      <w:r>
        <w:t xml:space="preserve">Cambiar por: </w:t>
      </w:r>
    </w:p>
    <w:p w14:paraId="00000086" w14:textId="77777777" w:rsidR="0034527A" w:rsidRDefault="00000000">
      <w:r>
        <w:t>Análisis del caso</w:t>
      </w:r>
    </w:p>
    <w:p w14:paraId="00000087" w14:textId="77777777" w:rsidR="0034527A" w:rsidRDefault="00000000">
      <w:r>
        <w:t>Una vez que contamos con toda la información necesaria, analizamos el caso y revisamos si es necesario requerir más información a la familia.</w:t>
      </w:r>
    </w:p>
    <w:p w14:paraId="00000088" w14:textId="77777777" w:rsidR="0034527A" w:rsidRDefault="00000000">
      <w:r>
        <w:t>—----------------------------------------------------------------------------------------------------------</w:t>
      </w:r>
    </w:p>
    <w:p w14:paraId="00000089" w14:textId="77777777" w:rsidR="0034527A" w:rsidRDefault="00000000">
      <w:r>
        <w:rPr>
          <w:noProof/>
        </w:rPr>
        <w:drawing>
          <wp:inline distT="0" distB="0" distL="0" distR="0" wp14:anchorId="7EDA61B9" wp14:editId="1AE3F36A">
            <wp:extent cx="4294823" cy="2228959"/>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4294823" cy="2228959"/>
                    </a:xfrm>
                    <a:prstGeom prst="rect">
                      <a:avLst/>
                    </a:prstGeom>
                    <a:ln/>
                  </pic:spPr>
                </pic:pic>
              </a:graphicData>
            </a:graphic>
          </wp:inline>
        </w:drawing>
      </w:r>
    </w:p>
    <w:p w14:paraId="0000008A" w14:textId="77777777" w:rsidR="0034527A" w:rsidRDefault="00000000">
      <w:r>
        <w:t>Cambiar por:</w:t>
      </w:r>
    </w:p>
    <w:p w14:paraId="0000008B" w14:textId="77777777" w:rsidR="0034527A" w:rsidRDefault="00000000">
      <w:r>
        <w:lastRenderedPageBreak/>
        <w:t>Una vez que hemos realizado el análisis, coordinamos una llamada con la persona vocera de la familia solicitante para explicar el paso a paso a seguir y resolver cualquier duda que pueda existir.</w:t>
      </w:r>
    </w:p>
    <w:p w14:paraId="0000008C" w14:textId="77777777" w:rsidR="0034527A" w:rsidRDefault="00000000">
      <w:r>
        <w:t>—---------------------------------------------------------------------------------------------------------</w:t>
      </w:r>
    </w:p>
    <w:p w14:paraId="0000008D" w14:textId="77777777" w:rsidR="0034527A" w:rsidRDefault="0034527A"/>
    <w:p w14:paraId="0000008E" w14:textId="77777777" w:rsidR="0034527A" w:rsidRDefault="00000000">
      <w:r>
        <w:rPr>
          <w:noProof/>
        </w:rPr>
        <w:drawing>
          <wp:inline distT="0" distB="0" distL="0" distR="0" wp14:anchorId="35FDF111" wp14:editId="6A15DE8F">
            <wp:extent cx="5314950" cy="280035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314950" cy="2800350"/>
                    </a:xfrm>
                    <a:prstGeom prst="rect">
                      <a:avLst/>
                    </a:prstGeom>
                    <a:ln/>
                  </pic:spPr>
                </pic:pic>
              </a:graphicData>
            </a:graphic>
          </wp:inline>
        </w:drawing>
      </w:r>
    </w:p>
    <w:p w14:paraId="0000008F" w14:textId="77777777" w:rsidR="0034527A" w:rsidRDefault="00000000">
      <w:r>
        <w:t>Cambiar por:</w:t>
      </w:r>
    </w:p>
    <w:p w14:paraId="00000090" w14:textId="77777777" w:rsidR="0034527A" w:rsidRDefault="00000000">
      <w:r>
        <w:t>Curso y entrega del expediente:</w:t>
      </w:r>
    </w:p>
    <w:p w14:paraId="00000091" w14:textId="77777777" w:rsidR="0034527A" w:rsidRDefault="00000000">
      <w:r>
        <w:t xml:space="preserve">Si la familia decide proceder, elaboramos el </w:t>
      </w:r>
      <w:proofErr w:type="gramStart"/>
      <w:r>
        <w:t>expediente  y</w:t>
      </w:r>
      <w:proofErr w:type="gramEnd"/>
      <w:r>
        <w:t xml:space="preserve"> realizamos la gestión necesaria para presentarlo ante la autoridad correspondiente. Con todo completo para que lo único que tengan que hacer es presentarse en el consulado con el turno correspondiente, presentar todo y firmar.</w:t>
      </w:r>
    </w:p>
    <w:p w14:paraId="00000092" w14:textId="77777777" w:rsidR="0034527A" w:rsidRDefault="00000000">
      <w:r>
        <w:t>—-------------------------------------------------------------------------------------------------------------------</w:t>
      </w:r>
    </w:p>
    <w:p w14:paraId="00000093" w14:textId="77777777" w:rsidR="0034527A" w:rsidRDefault="00000000">
      <w:r>
        <w:rPr>
          <w:noProof/>
        </w:rPr>
        <w:drawing>
          <wp:inline distT="0" distB="0" distL="0" distR="0" wp14:anchorId="6407F56E" wp14:editId="205F62DE">
            <wp:extent cx="3666173" cy="1849251"/>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3666173" cy="1849251"/>
                    </a:xfrm>
                    <a:prstGeom prst="rect">
                      <a:avLst/>
                    </a:prstGeom>
                    <a:ln/>
                  </pic:spPr>
                </pic:pic>
              </a:graphicData>
            </a:graphic>
          </wp:inline>
        </w:drawing>
      </w:r>
    </w:p>
    <w:p w14:paraId="00000094" w14:textId="77777777" w:rsidR="0034527A" w:rsidRDefault="00000000">
      <w:pPr>
        <w:pBdr>
          <w:bottom w:val="single" w:sz="6" w:space="1" w:color="000000"/>
        </w:pBdr>
      </w:pPr>
      <w:r>
        <w:t>Sacarlo</w:t>
      </w:r>
    </w:p>
    <w:p w14:paraId="00000095" w14:textId="77777777" w:rsidR="0034527A" w:rsidRDefault="0034527A">
      <w:pPr>
        <w:pBdr>
          <w:bottom w:val="single" w:sz="6" w:space="1" w:color="000000"/>
        </w:pBdr>
      </w:pPr>
    </w:p>
    <w:p w14:paraId="00000096" w14:textId="77777777" w:rsidR="0034527A" w:rsidRDefault="0034527A"/>
    <w:p w14:paraId="00000097" w14:textId="77777777" w:rsidR="0034527A" w:rsidRDefault="00000000">
      <w:r>
        <w:t>Proceso → no va</w:t>
      </w:r>
    </w:p>
    <w:p w14:paraId="00000098" w14:textId="77777777" w:rsidR="0034527A" w:rsidRDefault="0034527A">
      <w:pPr>
        <w:pBdr>
          <w:bottom w:val="single" w:sz="6" w:space="1" w:color="000000"/>
        </w:pBdr>
      </w:pPr>
    </w:p>
    <w:p w14:paraId="00000099" w14:textId="77777777" w:rsidR="0034527A" w:rsidRDefault="00000000">
      <w:r>
        <w:t xml:space="preserve">Contacto 🡪 </w:t>
      </w:r>
    </w:p>
    <w:p w14:paraId="0000009A" w14:textId="77777777" w:rsidR="0034527A" w:rsidRDefault="00000000">
      <w:r>
        <w:t xml:space="preserve">Agregar información de las oficinas, mail y al </w:t>
      </w:r>
      <w:proofErr w:type="gramStart"/>
      <w:r>
        <w:t>final  el</w:t>
      </w:r>
      <w:proofErr w:type="gramEnd"/>
      <w:r>
        <w:t xml:space="preserve"> formulario </w:t>
      </w:r>
    </w:p>
    <w:p w14:paraId="0000009B" w14:textId="77777777" w:rsidR="0034527A" w:rsidRDefault="00000000">
      <w:r>
        <w:t>Nuestras oficinas se encuentran en CABA, Buenos Aires, Argentina</w:t>
      </w:r>
    </w:p>
    <w:p w14:paraId="0000009C" w14:textId="77777777" w:rsidR="0034527A" w:rsidRDefault="00000000">
      <w:proofErr w:type="gramStart"/>
      <w:r>
        <w:t>Mail :</w:t>
      </w:r>
      <w:proofErr w:type="gramEnd"/>
      <w:r>
        <w:t xml:space="preserve"> </w:t>
      </w:r>
      <w:hyperlink r:id="rId25">
        <w:r>
          <w:rPr>
            <w:color w:val="0563C1"/>
            <w:u w:val="single"/>
          </w:rPr>
          <w:t>miciudadaniaeuropea@gmail.com</w:t>
        </w:r>
      </w:hyperlink>
    </w:p>
    <w:p w14:paraId="0000009D" w14:textId="77777777" w:rsidR="0034527A" w:rsidRDefault="00000000">
      <w:r>
        <w:t>Formulario contacto</w:t>
      </w:r>
    </w:p>
    <w:p w14:paraId="0000009E" w14:textId="77777777" w:rsidR="0034527A" w:rsidRDefault="0034527A"/>
    <w:p w14:paraId="0000009F" w14:textId="77777777" w:rsidR="0034527A" w:rsidRDefault="0034527A"/>
    <w:sectPr w:rsidR="0034527A">
      <w:pgSz w:w="11906" w:h="16838"/>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Ivan Nieto" w:date="2023-12-12T15:47:00Z" w:initials="">
    <w:p w14:paraId="000000A9" w14:textId="77777777" w:rsidR="0034527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Lo necesitamos en PNG y SVG</w:t>
      </w:r>
    </w:p>
  </w:comment>
  <w:comment w:id="1" w:author="Juli Taddeo" w:date="2023-12-12T20:37:00Z" w:initials="">
    <w:p w14:paraId="000000AA" w14:textId="77777777" w:rsidR="0034527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enviado por mail</w:t>
      </w:r>
    </w:p>
  </w:comment>
  <w:comment w:id="2" w:author="Ivan Nieto" w:date="2023-12-12T21:03:00Z" w:initials="">
    <w:p w14:paraId="000000AB" w14:textId="77777777" w:rsidR="0034527A" w:rsidRDefault="00000000">
      <w:pPr>
        <w:widowControl w:val="0"/>
        <w:pBdr>
          <w:top w:val="nil"/>
          <w:left w:val="nil"/>
          <w:bottom w:val="nil"/>
          <w:right w:val="nil"/>
          <w:between w:val="nil"/>
        </w:pBdr>
        <w:spacing w:after="0" w:line="240" w:lineRule="auto"/>
        <w:rPr>
          <w:rFonts w:ascii="Arial" w:eastAsia="Arial" w:hAnsi="Arial" w:cs="Arial"/>
          <w:color w:val="000000"/>
        </w:rPr>
      </w:pPr>
      <w:proofErr w:type="gramStart"/>
      <w:r>
        <w:rPr>
          <w:rFonts w:ascii="Arial" w:eastAsia="Arial" w:hAnsi="Arial" w:cs="Arial"/>
          <w:color w:val="000000"/>
        </w:rPr>
        <w:t>No me llego Juli, lo cargaste en drive o por mail adjunto?</w:t>
      </w:r>
      <w:proofErr w:type="gramEnd"/>
    </w:p>
  </w:comment>
  <w:comment w:id="3" w:author="Ivan Nieto" w:date="2023-12-12T15:56:00Z" w:initials="">
    <w:p w14:paraId="000000A8" w14:textId="77777777" w:rsidR="0034527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ok</w:t>
      </w:r>
    </w:p>
  </w:comment>
  <w:comment w:id="4" w:author="Ivan Nieto" w:date="2023-12-12T15:42:00Z" w:initials="">
    <w:p w14:paraId="000000A0" w14:textId="77777777" w:rsidR="0034527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No hay problema. </w:t>
      </w:r>
      <w:proofErr w:type="gramStart"/>
      <w:r>
        <w:rPr>
          <w:rFonts w:ascii="Arial" w:eastAsia="Arial" w:hAnsi="Arial" w:cs="Arial"/>
          <w:color w:val="000000"/>
        </w:rPr>
        <w:t>Que valor ponemos para cada una?</w:t>
      </w:r>
      <w:proofErr w:type="gramEnd"/>
    </w:p>
  </w:comment>
  <w:comment w:id="5" w:author="Juli Taddeo" w:date="2023-12-12T20:38:00Z" w:initials="">
    <w:p w14:paraId="000000A1" w14:textId="77777777" w:rsidR="0034527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2300 ciudadanías</w:t>
      </w:r>
    </w:p>
    <w:p w14:paraId="000000A2" w14:textId="77777777" w:rsidR="0034527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497 familias </w:t>
      </w:r>
    </w:p>
    <w:p w14:paraId="000000A5" w14:textId="718C3B05" w:rsidR="0034527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el resto de los números se mantiene</w:t>
      </w:r>
    </w:p>
  </w:comment>
  <w:comment w:id="6" w:author="Ivan Nieto" w:date="2023-12-12T16:15:00Z" w:initials="">
    <w:p w14:paraId="000000AC" w14:textId="77777777" w:rsidR="0034527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Se </w:t>
      </w:r>
      <w:proofErr w:type="spellStart"/>
      <w:r>
        <w:rPr>
          <w:rFonts w:ascii="Arial" w:eastAsia="Arial" w:hAnsi="Arial" w:cs="Arial"/>
          <w:color w:val="000000"/>
        </w:rPr>
        <w:t>podria</w:t>
      </w:r>
      <w:proofErr w:type="spellEnd"/>
      <w:r>
        <w:rPr>
          <w:rFonts w:ascii="Arial" w:eastAsia="Arial" w:hAnsi="Arial" w:cs="Arial"/>
          <w:color w:val="000000"/>
        </w:rPr>
        <w:t xml:space="preserve"> derivar a otra URL, como sucede con "¿Quiénes somos?" y "QUE HACEMOS?". Y en esa URL cargamos la información de cada imagen. Al pulsar cada imagen te va a llevar a la parte que corresponde a cada una</w:t>
      </w:r>
    </w:p>
  </w:comment>
  <w:comment w:id="7" w:author="Juli Taddeo" w:date="2023-12-12T17:22:00Z" w:initials="">
    <w:p w14:paraId="000000AD" w14:textId="77777777" w:rsidR="0034527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Sí, hagamos eso. </w:t>
      </w:r>
    </w:p>
    <w:p w14:paraId="000000AE" w14:textId="77777777" w:rsidR="0034527A" w:rsidRDefault="00000000">
      <w:pPr>
        <w:widowControl w:val="0"/>
        <w:pBdr>
          <w:top w:val="nil"/>
          <w:left w:val="nil"/>
          <w:bottom w:val="nil"/>
          <w:right w:val="nil"/>
          <w:between w:val="nil"/>
        </w:pBdr>
        <w:spacing w:after="0" w:line="240" w:lineRule="auto"/>
        <w:rPr>
          <w:rFonts w:ascii="Arial" w:eastAsia="Arial" w:hAnsi="Arial" w:cs="Arial"/>
          <w:color w:val="000000"/>
        </w:rPr>
      </w:pPr>
      <w:proofErr w:type="gramStart"/>
      <w:r>
        <w:rPr>
          <w:rFonts w:ascii="Arial" w:eastAsia="Arial" w:hAnsi="Arial" w:cs="Arial"/>
          <w:color w:val="000000"/>
        </w:rPr>
        <w:t xml:space="preserve">En vez de que aparezcan una al lado de la otra arriba a la derecha, ya que son varias, sería mejor </w:t>
      </w:r>
      <w:proofErr w:type="spellStart"/>
      <w:r>
        <w:rPr>
          <w:rFonts w:ascii="Arial" w:eastAsia="Arial" w:hAnsi="Arial" w:cs="Arial"/>
          <w:color w:val="000000"/>
        </w:rPr>
        <w:t>hacelo</w:t>
      </w:r>
      <w:proofErr w:type="spellEnd"/>
      <w:r>
        <w:rPr>
          <w:rFonts w:ascii="Arial" w:eastAsia="Arial" w:hAnsi="Arial" w:cs="Arial"/>
          <w:color w:val="000000"/>
        </w:rPr>
        <w:t xml:space="preserve"> como un </w:t>
      </w:r>
      <w:proofErr w:type="spellStart"/>
      <w:r>
        <w:rPr>
          <w:rFonts w:ascii="Arial" w:eastAsia="Arial" w:hAnsi="Arial" w:cs="Arial"/>
          <w:color w:val="000000"/>
        </w:rPr>
        <w:t>menu</w:t>
      </w:r>
      <w:proofErr w:type="spellEnd"/>
      <w:r>
        <w:rPr>
          <w:rFonts w:ascii="Arial" w:eastAsia="Arial" w:hAnsi="Arial" w:cs="Arial"/>
          <w:color w:val="000000"/>
        </w:rPr>
        <w:t>?</w:t>
      </w:r>
      <w:proofErr w:type="gramEnd"/>
    </w:p>
  </w:comment>
  <w:comment w:id="8" w:author="Ivan Nieto" w:date="2023-12-12T17:27:00Z" w:initials="">
    <w:p w14:paraId="000000AF" w14:textId="77777777" w:rsidR="0034527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Me refiero a </w:t>
      </w:r>
      <w:proofErr w:type="spellStart"/>
      <w:r>
        <w:rPr>
          <w:rFonts w:ascii="Arial" w:eastAsia="Arial" w:hAnsi="Arial" w:cs="Arial"/>
          <w:color w:val="000000"/>
        </w:rPr>
        <w:t>a</w:t>
      </w:r>
      <w:proofErr w:type="spellEnd"/>
      <w:r>
        <w:rPr>
          <w:rFonts w:ascii="Arial" w:eastAsia="Arial" w:hAnsi="Arial" w:cs="Arial"/>
          <w:color w:val="000000"/>
        </w:rPr>
        <w:t xml:space="preserve"> hacer una URL como esta, donde listemos los cuatro puntos </w:t>
      </w:r>
    </w:p>
    <w:p w14:paraId="000000B0" w14:textId="77777777" w:rsidR="0034527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https://miciudadaniaeuropea.com/mce_quienes.php</w:t>
      </w:r>
    </w:p>
  </w:comment>
  <w:comment w:id="9" w:author="Juli Taddeo" w:date="2023-12-12T17:30:00Z" w:initials="">
    <w:p w14:paraId="000000B1" w14:textId="77777777" w:rsidR="0034527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los 4 uno abajo del otro o una en cada </w:t>
      </w:r>
      <w:proofErr w:type="spellStart"/>
      <w:r>
        <w:rPr>
          <w:rFonts w:ascii="Arial" w:eastAsia="Arial" w:hAnsi="Arial" w:cs="Arial"/>
          <w:color w:val="000000"/>
        </w:rPr>
        <w:t>url</w:t>
      </w:r>
      <w:proofErr w:type="spellEnd"/>
      <w:r>
        <w:rPr>
          <w:rFonts w:ascii="Arial" w:eastAsia="Arial" w:hAnsi="Arial" w:cs="Arial"/>
          <w:color w:val="000000"/>
        </w:rPr>
        <w:t>?</w:t>
      </w:r>
    </w:p>
  </w:comment>
  <w:comment w:id="10" w:author="Ivan Nieto" w:date="2023-12-12T17:32:00Z" w:initials="">
    <w:p w14:paraId="000000B2" w14:textId="77777777" w:rsidR="0034527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uno abajo del otro, pero al hacer </w:t>
      </w:r>
      <w:proofErr w:type="spellStart"/>
      <w:r>
        <w:rPr>
          <w:rFonts w:ascii="Arial" w:eastAsia="Arial" w:hAnsi="Arial" w:cs="Arial"/>
          <w:color w:val="000000"/>
        </w:rPr>
        <w:t>click</w:t>
      </w:r>
      <w:proofErr w:type="spellEnd"/>
      <w:r>
        <w:rPr>
          <w:rFonts w:ascii="Arial" w:eastAsia="Arial" w:hAnsi="Arial" w:cs="Arial"/>
          <w:color w:val="000000"/>
        </w:rPr>
        <w:t xml:space="preserve"> te lleva al que corresponde el link. </w:t>
      </w:r>
      <w:proofErr w:type="spellStart"/>
      <w:r>
        <w:rPr>
          <w:rFonts w:ascii="Arial" w:eastAsia="Arial" w:hAnsi="Arial" w:cs="Arial"/>
          <w:color w:val="000000"/>
        </w:rPr>
        <w:t>Seria</w:t>
      </w:r>
      <w:proofErr w:type="spellEnd"/>
      <w:r>
        <w:rPr>
          <w:rFonts w:ascii="Arial" w:eastAsia="Arial" w:hAnsi="Arial" w:cs="Arial"/>
          <w:color w:val="000000"/>
        </w:rPr>
        <w:t xml:space="preserve"> un URL con cuatro secciones. Tal cual el ejemplo de </w:t>
      </w:r>
      <w:proofErr w:type="spellStart"/>
      <w:r>
        <w:rPr>
          <w:rFonts w:ascii="Arial" w:eastAsia="Arial" w:hAnsi="Arial" w:cs="Arial"/>
          <w:color w:val="000000"/>
        </w:rPr>
        <w:t>como</w:t>
      </w:r>
      <w:proofErr w:type="spellEnd"/>
      <w:r>
        <w:rPr>
          <w:rFonts w:ascii="Arial" w:eastAsia="Arial" w:hAnsi="Arial" w:cs="Arial"/>
          <w:color w:val="000000"/>
        </w:rPr>
        <w:t xml:space="preserve"> </w:t>
      </w:r>
      <w:proofErr w:type="spellStart"/>
      <w:r>
        <w:rPr>
          <w:rFonts w:ascii="Arial" w:eastAsia="Arial" w:hAnsi="Arial" w:cs="Arial"/>
          <w:color w:val="000000"/>
        </w:rPr>
        <w:t>esta</w:t>
      </w:r>
      <w:proofErr w:type="spellEnd"/>
      <w:r>
        <w:rPr>
          <w:rFonts w:ascii="Arial" w:eastAsia="Arial" w:hAnsi="Arial" w:cs="Arial"/>
          <w:color w:val="000000"/>
        </w:rPr>
        <w:t xml:space="preserve"> ahora. cuando hacen </w:t>
      </w:r>
      <w:proofErr w:type="spellStart"/>
      <w:r>
        <w:rPr>
          <w:rFonts w:ascii="Arial" w:eastAsia="Arial" w:hAnsi="Arial" w:cs="Arial"/>
          <w:color w:val="000000"/>
        </w:rPr>
        <w:t>click</w:t>
      </w:r>
      <w:proofErr w:type="spellEnd"/>
      <w:r>
        <w:rPr>
          <w:rFonts w:ascii="Arial" w:eastAsia="Arial" w:hAnsi="Arial" w:cs="Arial"/>
          <w:color w:val="000000"/>
        </w:rPr>
        <w:t xml:space="preserve"> en quienes somos te lleva a ese, y cuando haces </w:t>
      </w:r>
      <w:proofErr w:type="spellStart"/>
      <w:r>
        <w:rPr>
          <w:rFonts w:ascii="Arial" w:eastAsia="Arial" w:hAnsi="Arial" w:cs="Arial"/>
          <w:color w:val="000000"/>
        </w:rPr>
        <w:t>click</w:t>
      </w:r>
      <w:proofErr w:type="spellEnd"/>
      <w:r>
        <w:rPr>
          <w:rFonts w:ascii="Arial" w:eastAsia="Arial" w:hAnsi="Arial" w:cs="Arial"/>
          <w:color w:val="000000"/>
        </w:rPr>
        <w:t xml:space="preserve"> en que hacemos te lleva ese, pero ambos </w:t>
      </w:r>
      <w:proofErr w:type="spellStart"/>
      <w:r>
        <w:rPr>
          <w:rFonts w:ascii="Arial" w:eastAsia="Arial" w:hAnsi="Arial" w:cs="Arial"/>
          <w:color w:val="000000"/>
        </w:rPr>
        <w:t>estan</w:t>
      </w:r>
      <w:proofErr w:type="spellEnd"/>
      <w:r>
        <w:rPr>
          <w:rFonts w:ascii="Arial" w:eastAsia="Arial" w:hAnsi="Arial" w:cs="Arial"/>
          <w:color w:val="000000"/>
        </w:rPr>
        <w:t xml:space="preserve"> dentro del mismo URL (misma page)</w:t>
      </w:r>
    </w:p>
  </w:comment>
  <w:comment w:id="11" w:author="Juli Taddeo" w:date="2023-12-12T17:33:00Z" w:initials="">
    <w:p w14:paraId="000000B3" w14:textId="77777777" w:rsidR="0034527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dale!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0A9" w15:done="0"/>
  <w15:commentEx w15:paraId="000000AA" w15:paraIdParent="000000A9" w15:done="0"/>
  <w15:commentEx w15:paraId="000000AB" w15:paraIdParent="000000A9" w15:done="0"/>
  <w15:commentEx w15:paraId="000000A8" w15:done="0"/>
  <w15:commentEx w15:paraId="000000A0" w15:done="0"/>
  <w15:commentEx w15:paraId="000000A5" w15:paraIdParent="000000A0" w15:done="0"/>
  <w15:commentEx w15:paraId="000000AC" w15:done="0"/>
  <w15:commentEx w15:paraId="000000AE" w15:paraIdParent="000000AC" w15:done="0"/>
  <w15:commentEx w15:paraId="000000B0" w15:paraIdParent="000000AC" w15:done="0"/>
  <w15:commentEx w15:paraId="000000B1" w15:paraIdParent="000000AC" w15:done="0"/>
  <w15:commentEx w15:paraId="000000B2" w15:paraIdParent="000000AC" w15:done="0"/>
  <w15:commentEx w15:paraId="000000B3" w15:paraIdParent="000000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0A9" w16cid:durableId="3E0E0CFB"/>
  <w16cid:commentId w16cid:paraId="000000AA" w16cid:durableId="5974DBBF"/>
  <w16cid:commentId w16cid:paraId="000000AB" w16cid:durableId="41F0EC92"/>
  <w16cid:commentId w16cid:paraId="000000A8" w16cid:durableId="40506F7B"/>
  <w16cid:commentId w16cid:paraId="000000A0" w16cid:durableId="657D7549"/>
  <w16cid:commentId w16cid:paraId="000000A5" w16cid:durableId="573EB2EF"/>
  <w16cid:commentId w16cid:paraId="000000AC" w16cid:durableId="26587EE1"/>
  <w16cid:commentId w16cid:paraId="000000AE" w16cid:durableId="3D2754BF"/>
  <w16cid:commentId w16cid:paraId="000000B0" w16cid:durableId="1D743E32"/>
  <w16cid:commentId w16cid:paraId="000000B1" w16cid:durableId="4771C47D"/>
  <w16cid:commentId w16cid:paraId="000000B2" w16cid:durableId="12D1945B"/>
  <w16cid:commentId w16cid:paraId="000000B3" w16cid:durableId="7EBEF0F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Quattrocento Sans">
    <w:charset w:val="00"/>
    <w:family w:val="swiss"/>
    <w:pitch w:val="variable"/>
    <w:sig w:usb0="800000BF" w:usb1="4000005B"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1043E7"/>
    <w:multiLevelType w:val="multilevel"/>
    <w:tmpl w:val="70525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19603D2"/>
    <w:multiLevelType w:val="multilevel"/>
    <w:tmpl w:val="74E858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5D17B69"/>
    <w:multiLevelType w:val="multilevel"/>
    <w:tmpl w:val="8A9E33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A703913"/>
    <w:multiLevelType w:val="multilevel"/>
    <w:tmpl w:val="BE80A9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6BAA2386"/>
    <w:multiLevelType w:val="multilevel"/>
    <w:tmpl w:val="F1E21E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DD53285"/>
    <w:multiLevelType w:val="multilevel"/>
    <w:tmpl w:val="8E00FC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93925422">
    <w:abstractNumId w:val="5"/>
  </w:num>
  <w:num w:numId="2" w16cid:durableId="1427656325">
    <w:abstractNumId w:val="0"/>
  </w:num>
  <w:num w:numId="3" w16cid:durableId="2143375609">
    <w:abstractNumId w:val="1"/>
  </w:num>
  <w:num w:numId="4" w16cid:durableId="228538477">
    <w:abstractNumId w:val="4"/>
  </w:num>
  <w:num w:numId="5" w16cid:durableId="774373766">
    <w:abstractNumId w:val="2"/>
  </w:num>
  <w:num w:numId="6" w16cid:durableId="8389305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527A"/>
    <w:rsid w:val="00074C16"/>
    <w:rsid w:val="0034527A"/>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A57EE"/>
  <w15:docId w15:val="{D88C5AB5-78A1-46EE-8FA1-388F4AD42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AR"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mailto:miciudadaniaeuropea@gmail.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8JAKySe4M/TRCfGKc50Rt/JihA==">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1747</Words>
  <Characters>9614</Characters>
  <Application>Microsoft Office Word</Application>
  <DocSecurity>0</DocSecurity>
  <Lines>80</Lines>
  <Paragraphs>22</Paragraphs>
  <ScaleCrop>false</ScaleCrop>
  <Company/>
  <LinksUpToDate>false</LinksUpToDate>
  <CharactersWithSpaces>11339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Boostep Design</cp:lastModifiedBy>
  <cp:revision>2</cp:revision>
  <dcterms:created xsi:type="dcterms:W3CDTF">2023-12-13T18:51:00Z</dcterms:created>
  <dcterms:modified xsi:type="dcterms:W3CDTF">2023-12-13T18:52:00Z</dcterms:modified>
</cp:coreProperties>
</file>